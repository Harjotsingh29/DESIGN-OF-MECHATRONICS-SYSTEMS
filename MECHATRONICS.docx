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131C8" w14:textId="77777777" w:rsidR="00A56F40" w:rsidRPr="00DB1715" w:rsidRDefault="00A56F40" w:rsidP="00315367">
      <w:pPr>
        <w:spacing w:line="360" w:lineRule="auto"/>
        <w:rPr>
          <w:rFonts w:ascii="Times New Roman" w:eastAsia="Times New Roman" w:hAnsi="Times New Roman" w:cs="Times New Roman"/>
        </w:rPr>
      </w:pPr>
    </w:p>
    <w:p w14:paraId="6DF50461" w14:textId="77777777" w:rsidR="0054287B" w:rsidRPr="00DB1715" w:rsidRDefault="0054287B" w:rsidP="00315367">
      <w:pPr>
        <w:spacing w:line="360" w:lineRule="auto"/>
        <w:rPr>
          <w:rFonts w:ascii="Times New Roman" w:eastAsia="Times New Roman" w:hAnsi="Times New Roman" w:cs="Times New Roman"/>
          <w:color w:val="000000" w:themeColor="text1"/>
        </w:rPr>
      </w:pPr>
      <w:r>
        <w:rPr>
          <w:noProof/>
        </w:rPr>
        <w:drawing>
          <wp:inline distT="0" distB="0" distL="0" distR="0" wp14:anchorId="5C908F66" wp14:editId="510F28F3">
            <wp:extent cx="5943600" cy="1778635"/>
            <wp:effectExtent l="0" t="0" r="0" b="0"/>
            <wp:docPr id="2026325581" name="Picture 1" descr="University of East London - Global Student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78635"/>
                    </a:xfrm>
                    <a:prstGeom prst="rect">
                      <a:avLst/>
                    </a:prstGeom>
                  </pic:spPr>
                </pic:pic>
              </a:graphicData>
            </a:graphic>
          </wp:inline>
        </w:drawing>
      </w:r>
    </w:p>
    <w:p w14:paraId="0B3A0E49" w14:textId="365436CC" w:rsidR="0054287B" w:rsidRPr="00DB1715" w:rsidRDefault="0054287B" w:rsidP="00315367">
      <w:pPr>
        <w:spacing w:line="360" w:lineRule="auto"/>
        <w:rPr>
          <w:rFonts w:ascii="Times New Roman" w:eastAsia="Times New Roman" w:hAnsi="Times New Roman" w:cs="Times New Roman"/>
          <w:color w:val="000000" w:themeColor="text1"/>
        </w:rPr>
      </w:pPr>
    </w:p>
    <w:p w14:paraId="735A619A" w14:textId="2A779699" w:rsidR="000377D6" w:rsidRDefault="0054287B" w:rsidP="00315367">
      <w:pPr>
        <w:spacing w:line="360" w:lineRule="auto"/>
        <w:jc w:val="center"/>
        <w:rPr>
          <w:rFonts w:ascii="Times New Roman" w:eastAsia="Times New Roman" w:hAnsi="Times New Roman" w:cs="Times New Roman"/>
          <w:b/>
          <w:color w:val="000000" w:themeColor="text1"/>
          <w:sz w:val="40"/>
          <w:szCs w:val="40"/>
        </w:rPr>
      </w:pPr>
      <w:r w:rsidRPr="3D4EF9FA">
        <w:rPr>
          <w:rFonts w:ascii="Times New Roman" w:eastAsia="Times New Roman" w:hAnsi="Times New Roman" w:cs="Times New Roman"/>
          <w:b/>
          <w:color w:val="000000" w:themeColor="text1"/>
          <w:sz w:val="40"/>
          <w:szCs w:val="40"/>
        </w:rPr>
        <w:t>EG60</w:t>
      </w:r>
      <w:r w:rsidR="00EA27AC" w:rsidRPr="3D4EF9FA">
        <w:rPr>
          <w:rFonts w:ascii="Times New Roman" w:eastAsia="Times New Roman" w:hAnsi="Times New Roman" w:cs="Times New Roman"/>
          <w:b/>
          <w:color w:val="000000" w:themeColor="text1"/>
          <w:sz w:val="40"/>
          <w:szCs w:val="40"/>
        </w:rPr>
        <w:t>2</w:t>
      </w:r>
      <w:r w:rsidRPr="3D4EF9FA">
        <w:rPr>
          <w:rFonts w:ascii="Times New Roman" w:eastAsia="Times New Roman" w:hAnsi="Times New Roman" w:cs="Times New Roman"/>
          <w:b/>
          <w:color w:val="000000" w:themeColor="text1"/>
          <w:sz w:val="40"/>
          <w:szCs w:val="40"/>
        </w:rPr>
        <w:t xml:space="preserve">1 </w:t>
      </w:r>
      <w:r w:rsidR="005865D4" w:rsidRPr="3D4EF9FA">
        <w:rPr>
          <w:rFonts w:ascii="Times New Roman" w:eastAsia="Times New Roman" w:hAnsi="Times New Roman" w:cs="Times New Roman"/>
          <w:b/>
          <w:color w:val="000000" w:themeColor="text1"/>
          <w:sz w:val="40"/>
          <w:szCs w:val="40"/>
        </w:rPr>
        <w:t>DESIGN OF MECHATRONICS SYSTEMS</w:t>
      </w:r>
    </w:p>
    <w:p w14:paraId="69DE68E2" w14:textId="77777777" w:rsidR="00DB1715" w:rsidRPr="00DB1715" w:rsidRDefault="00DB1715" w:rsidP="00315367">
      <w:pPr>
        <w:spacing w:line="360" w:lineRule="auto"/>
        <w:jc w:val="center"/>
        <w:rPr>
          <w:rFonts w:ascii="Times New Roman" w:eastAsia="Times New Roman" w:hAnsi="Times New Roman" w:cs="Times New Roman"/>
          <w:b/>
          <w:color w:val="000000" w:themeColor="text1"/>
          <w:sz w:val="40"/>
          <w:szCs w:val="40"/>
        </w:rPr>
      </w:pPr>
    </w:p>
    <w:p w14:paraId="42C6B6BF" w14:textId="78E21E63" w:rsidR="000377D6" w:rsidRDefault="00EA27AC" w:rsidP="00315367">
      <w:pPr>
        <w:spacing w:line="360" w:lineRule="auto"/>
        <w:jc w:val="center"/>
        <w:rPr>
          <w:rFonts w:ascii="Times New Roman" w:eastAsia="Times New Roman" w:hAnsi="Times New Roman" w:cs="Times New Roman"/>
          <w:b/>
          <w:color w:val="000000" w:themeColor="text1"/>
          <w:sz w:val="40"/>
          <w:szCs w:val="40"/>
        </w:rPr>
      </w:pPr>
      <w:r w:rsidRPr="3D4EF9FA">
        <w:rPr>
          <w:rFonts w:ascii="Times New Roman" w:eastAsia="Times New Roman" w:hAnsi="Times New Roman" w:cs="Times New Roman"/>
          <w:b/>
          <w:color w:val="000000" w:themeColor="text1"/>
          <w:sz w:val="40"/>
          <w:szCs w:val="40"/>
        </w:rPr>
        <w:t>Title: Enhancing the Performance of OSOYOO V2.1 Robot Car Using PID Control</w:t>
      </w:r>
    </w:p>
    <w:p w14:paraId="575E93D4" w14:textId="77777777" w:rsidR="00DB1715" w:rsidRPr="00DB1715" w:rsidRDefault="00DB1715" w:rsidP="00315367">
      <w:pPr>
        <w:spacing w:line="360" w:lineRule="auto"/>
        <w:jc w:val="center"/>
        <w:rPr>
          <w:rFonts w:ascii="Times New Roman" w:eastAsia="Times New Roman" w:hAnsi="Times New Roman" w:cs="Times New Roman"/>
          <w:b/>
          <w:color w:val="000000" w:themeColor="text1"/>
          <w:sz w:val="40"/>
          <w:szCs w:val="40"/>
        </w:rPr>
      </w:pPr>
    </w:p>
    <w:p w14:paraId="30C54FB5" w14:textId="001DE69F" w:rsidR="0054287B" w:rsidRPr="00DB1715" w:rsidRDefault="0054287B" w:rsidP="00315367">
      <w:pPr>
        <w:spacing w:line="360" w:lineRule="auto"/>
        <w:jc w:val="center"/>
        <w:rPr>
          <w:rFonts w:ascii="Times New Roman" w:eastAsia="Times New Roman" w:hAnsi="Times New Roman" w:cs="Times New Roman"/>
          <w:b/>
          <w:color w:val="000000" w:themeColor="text1"/>
          <w:sz w:val="28"/>
          <w:szCs w:val="28"/>
        </w:rPr>
      </w:pPr>
      <w:r w:rsidRPr="3D4EF9FA">
        <w:rPr>
          <w:rFonts w:ascii="Times New Roman" w:eastAsia="Times New Roman" w:hAnsi="Times New Roman" w:cs="Times New Roman"/>
          <w:b/>
          <w:color w:val="000000" w:themeColor="text1"/>
          <w:sz w:val="28"/>
          <w:szCs w:val="28"/>
        </w:rPr>
        <w:t>Level: 6</w:t>
      </w:r>
    </w:p>
    <w:p w14:paraId="1C8FA9AC" w14:textId="2AAD62E1" w:rsidR="0054287B" w:rsidRPr="00DB1715" w:rsidRDefault="000377D6" w:rsidP="00315367">
      <w:pPr>
        <w:spacing w:line="360" w:lineRule="auto"/>
        <w:jc w:val="center"/>
        <w:rPr>
          <w:rFonts w:ascii="Times New Roman" w:eastAsia="Times New Roman" w:hAnsi="Times New Roman" w:cs="Times New Roman"/>
          <w:b/>
          <w:color w:val="000000" w:themeColor="text1"/>
          <w:sz w:val="28"/>
          <w:szCs w:val="28"/>
        </w:rPr>
      </w:pPr>
      <w:r w:rsidRPr="3D4EF9FA">
        <w:rPr>
          <w:rFonts w:ascii="Times New Roman" w:eastAsia="Times New Roman" w:hAnsi="Times New Roman" w:cs="Times New Roman"/>
          <w:b/>
          <w:color w:val="000000" w:themeColor="text1"/>
          <w:sz w:val="28"/>
          <w:szCs w:val="28"/>
        </w:rPr>
        <w:t>Professor</w:t>
      </w:r>
      <w:r w:rsidR="0054287B" w:rsidRPr="3D4EF9FA">
        <w:rPr>
          <w:rFonts w:ascii="Times New Roman" w:eastAsia="Times New Roman" w:hAnsi="Times New Roman" w:cs="Times New Roman"/>
          <w:b/>
          <w:color w:val="000000" w:themeColor="text1"/>
          <w:sz w:val="28"/>
          <w:szCs w:val="28"/>
        </w:rPr>
        <w:t xml:space="preserve">: </w:t>
      </w:r>
      <w:r w:rsidRPr="3D4EF9FA">
        <w:rPr>
          <w:rFonts w:ascii="Times New Roman" w:eastAsia="Times New Roman" w:hAnsi="Times New Roman" w:cs="Times New Roman"/>
          <w:b/>
          <w:color w:val="000000" w:themeColor="text1"/>
          <w:sz w:val="28"/>
          <w:szCs w:val="28"/>
        </w:rPr>
        <w:t>Paola Falugi</w:t>
      </w:r>
    </w:p>
    <w:p w14:paraId="047A22AA" w14:textId="65E3E2A4" w:rsidR="0054287B" w:rsidRPr="00DB1715" w:rsidRDefault="0054287B" w:rsidP="00315367">
      <w:pPr>
        <w:spacing w:line="360" w:lineRule="auto"/>
        <w:jc w:val="center"/>
        <w:rPr>
          <w:rFonts w:ascii="Times New Roman" w:eastAsia="Times New Roman" w:hAnsi="Times New Roman" w:cs="Times New Roman"/>
          <w:b/>
          <w:color w:val="000000" w:themeColor="text1"/>
          <w:sz w:val="28"/>
          <w:szCs w:val="28"/>
        </w:rPr>
      </w:pPr>
      <w:r w:rsidRPr="3D4EF9FA">
        <w:rPr>
          <w:rFonts w:ascii="Times New Roman" w:eastAsia="Times New Roman" w:hAnsi="Times New Roman" w:cs="Times New Roman"/>
          <w:b/>
          <w:color w:val="000000" w:themeColor="text1"/>
          <w:sz w:val="28"/>
          <w:szCs w:val="28"/>
        </w:rPr>
        <w:t xml:space="preserve">Submission date: May </w:t>
      </w:r>
      <w:r w:rsidR="000377D6" w:rsidRPr="3D4EF9FA">
        <w:rPr>
          <w:rFonts w:ascii="Times New Roman" w:eastAsia="Times New Roman" w:hAnsi="Times New Roman" w:cs="Times New Roman"/>
          <w:b/>
          <w:color w:val="000000" w:themeColor="text1"/>
          <w:sz w:val="28"/>
          <w:szCs w:val="28"/>
        </w:rPr>
        <w:t>16</w:t>
      </w:r>
      <w:r w:rsidR="000377D6" w:rsidRPr="3D4EF9FA">
        <w:rPr>
          <w:rFonts w:ascii="Times New Roman" w:eastAsia="Times New Roman" w:hAnsi="Times New Roman" w:cs="Times New Roman"/>
          <w:b/>
          <w:color w:val="000000" w:themeColor="text1"/>
          <w:sz w:val="28"/>
          <w:szCs w:val="28"/>
          <w:vertAlign w:val="superscript"/>
        </w:rPr>
        <w:t>th</w:t>
      </w:r>
      <w:r w:rsidRPr="3D4EF9FA">
        <w:rPr>
          <w:rFonts w:ascii="Times New Roman" w:eastAsia="Times New Roman" w:hAnsi="Times New Roman" w:cs="Times New Roman"/>
          <w:b/>
          <w:color w:val="000000" w:themeColor="text1"/>
          <w:sz w:val="28"/>
          <w:szCs w:val="28"/>
          <w:vertAlign w:val="superscript"/>
        </w:rPr>
        <w:t>,</w:t>
      </w:r>
      <w:r w:rsidRPr="3D4EF9FA">
        <w:rPr>
          <w:rFonts w:ascii="Times New Roman" w:eastAsia="Times New Roman" w:hAnsi="Times New Roman" w:cs="Times New Roman"/>
          <w:b/>
          <w:color w:val="000000" w:themeColor="text1"/>
          <w:sz w:val="28"/>
          <w:szCs w:val="28"/>
        </w:rPr>
        <w:t xml:space="preserve"> 2024</w:t>
      </w:r>
    </w:p>
    <w:p w14:paraId="1DF9C78B" w14:textId="77777777" w:rsidR="000377D6" w:rsidRPr="00DB1715" w:rsidRDefault="000377D6" w:rsidP="00315367">
      <w:pPr>
        <w:spacing w:line="360" w:lineRule="auto"/>
        <w:jc w:val="center"/>
        <w:rPr>
          <w:rFonts w:ascii="Times New Roman" w:eastAsia="Times New Roman" w:hAnsi="Times New Roman" w:cs="Times New Roman"/>
          <w:b/>
          <w:color w:val="000000" w:themeColor="text1"/>
          <w:sz w:val="28"/>
          <w:szCs w:val="28"/>
        </w:rPr>
      </w:pPr>
    </w:p>
    <w:p w14:paraId="1268DE97" w14:textId="4FE7C214" w:rsidR="000377D6" w:rsidRPr="00DB1715" w:rsidRDefault="000377D6" w:rsidP="00315367">
      <w:pPr>
        <w:spacing w:line="360" w:lineRule="auto"/>
        <w:jc w:val="center"/>
        <w:rPr>
          <w:rFonts w:ascii="Times New Roman" w:eastAsia="Times New Roman" w:hAnsi="Times New Roman" w:cs="Times New Roman"/>
          <w:b/>
          <w:color w:val="000000" w:themeColor="text1"/>
          <w:sz w:val="28"/>
          <w:szCs w:val="28"/>
        </w:rPr>
      </w:pPr>
      <w:r w:rsidRPr="3D4EF9FA">
        <w:rPr>
          <w:rFonts w:ascii="Times New Roman" w:eastAsia="Times New Roman" w:hAnsi="Times New Roman" w:cs="Times New Roman"/>
          <w:b/>
          <w:color w:val="000000" w:themeColor="text1"/>
          <w:sz w:val="28"/>
          <w:szCs w:val="28"/>
        </w:rPr>
        <w:t>Student numbers: 2192290 / 2195325 / 2195323 / 2126569 / 2190288</w:t>
      </w:r>
    </w:p>
    <w:p w14:paraId="6CF55908" w14:textId="77777777" w:rsidR="00EB4B4C" w:rsidRPr="00DB1715" w:rsidRDefault="00EB4B4C" w:rsidP="00315367">
      <w:pPr>
        <w:spacing w:line="360" w:lineRule="auto"/>
        <w:rPr>
          <w:rFonts w:ascii="Times New Roman" w:eastAsia="Times New Roman" w:hAnsi="Times New Roman" w:cs="Times New Roman"/>
          <w:b/>
          <w:u w:val="single"/>
        </w:rPr>
      </w:pPr>
    </w:p>
    <w:p w14:paraId="1C52437A" w14:textId="77777777" w:rsidR="00EB4B4C" w:rsidRPr="00DB1715" w:rsidRDefault="00EB4B4C" w:rsidP="00315367">
      <w:pPr>
        <w:spacing w:line="360" w:lineRule="auto"/>
        <w:rPr>
          <w:rFonts w:ascii="Times New Roman" w:eastAsia="Times New Roman" w:hAnsi="Times New Roman" w:cs="Times New Roman"/>
          <w:b/>
          <w:u w:val="single"/>
        </w:rPr>
      </w:pPr>
    </w:p>
    <w:p w14:paraId="2DF13B93" w14:textId="58A62A23" w:rsidR="00A56F40" w:rsidRDefault="00D32DC0" w:rsidP="00315367">
      <w:pPr>
        <w:pStyle w:val="Heading1"/>
        <w:spacing w:line="360" w:lineRule="auto"/>
        <w:rPr>
          <w:rFonts w:cs="Times New Roman"/>
          <w:color w:val="auto"/>
          <w:sz w:val="36"/>
          <w:szCs w:val="36"/>
        </w:rPr>
      </w:pPr>
      <w:bookmarkStart w:id="0" w:name="_Toc967862339"/>
      <w:bookmarkStart w:id="1" w:name="_Toc955250463"/>
      <w:bookmarkStart w:id="2" w:name="_Toc166766935"/>
      <w:r w:rsidRPr="00326C07">
        <w:rPr>
          <w:b/>
        </w:rPr>
        <w:lastRenderedPageBreak/>
        <w:t>Abstract</w:t>
      </w:r>
      <w:bookmarkEnd w:id="0"/>
      <w:bookmarkEnd w:id="1"/>
      <w:bookmarkEnd w:id="2"/>
    </w:p>
    <w:p w14:paraId="71A95F08" w14:textId="77777777" w:rsidR="00326C07" w:rsidRPr="00326C07" w:rsidRDefault="00326C07" w:rsidP="00315367">
      <w:pPr>
        <w:spacing w:line="360" w:lineRule="auto"/>
        <w:rPr>
          <w:rFonts w:ascii="Times New Roman" w:hAnsi="Times New Roman" w:cs="Times New Roman"/>
          <w:sz w:val="32"/>
          <w:szCs w:val="32"/>
        </w:rPr>
      </w:pPr>
    </w:p>
    <w:p w14:paraId="5038B912" w14:textId="53E160FB" w:rsidR="00A56F40" w:rsidRPr="00DB1715" w:rsidRDefault="00A56F40" w:rsidP="006D0B39">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This report presents </w:t>
      </w:r>
      <w:r w:rsidR="002548AC">
        <w:rPr>
          <w:rFonts w:ascii="Times New Roman" w:eastAsia="Times New Roman" w:hAnsi="Times New Roman" w:cs="Times New Roman"/>
        </w:rPr>
        <w:t>the</w:t>
      </w:r>
      <w:r w:rsidRPr="3D4EF9FA">
        <w:rPr>
          <w:rFonts w:ascii="Times New Roman" w:eastAsia="Times New Roman" w:hAnsi="Times New Roman" w:cs="Times New Roman"/>
        </w:rPr>
        <w:t xml:space="preserve"> PID</w:t>
      </w:r>
      <w:r w:rsidR="00033699">
        <w:rPr>
          <w:rFonts w:ascii="Times New Roman" w:eastAsia="Times New Roman" w:hAnsi="Times New Roman" w:cs="Times New Roman"/>
        </w:rPr>
        <w:t xml:space="preserve"> (</w:t>
      </w:r>
      <w:r w:rsidR="00033699" w:rsidRPr="3D4EF9FA">
        <w:rPr>
          <w:rFonts w:ascii="Times New Roman" w:eastAsia="Times New Roman" w:hAnsi="Times New Roman" w:cs="Times New Roman"/>
        </w:rPr>
        <w:t>Proportional-Integral-Derivative</w:t>
      </w:r>
      <w:r w:rsidR="00033699">
        <w:rPr>
          <w:rFonts w:ascii="Times New Roman" w:eastAsia="Times New Roman" w:hAnsi="Times New Roman" w:cs="Times New Roman"/>
        </w:rPr>
        <w:t>)</w:t>
      </w:r>
      <w:r w:rsidRPr="3D4EF9FA">
        <w:rPr>
          <w:rFonts w:ascii="Times New Roman" w:eastAsia="Times New Roman" w:hAnsi="Times New Roman" w:cs="Times New Roman"/>
        </w:rPr>
        <w:t xml:space="preserve"> control system for the OSOYOO V2.1 Robot Car to enhance its tracking capabilities on a designated track. T</w:t>
      </w:r>
      <w:r w:rsidR="00B56359" w:rsidRPr="3D4EF9FA">
        <w:rPr>
          <w:rFonts w:ascii="Times New Roman" w:eastAsia="Times New Roman" w:hAnsi="Times New Roman" w:cs="Times New Roman"/>
        </w:rPr>
        <w:t>his report</w:t>
      </w:r>
      <w:r w:rsidRPr="3D4EF9FA">
        <w:rPr>
          <w:rFonts w:ascii="Times New Roman" w:eastAsia="Times New Roman" w:hAnsi="Times New Roman" w:cs="Times New Roman"/>
        </w:rPr>
        <w:t xml:space="preserve"> involves developing a mathematical model, simulating the control system, and analyzing the </w:t>
      </w:r>
      <w:r w:rsidR="315EBDF2" w:rsidRPr="219F4982">
        <w:rPr>
          <w:rFonts w:ascii="Times New Roman" w:eastAsia="Times New Roman" w:hAnsi="Times New Roman" w:cs="Times New Roman"/>
        </w:rPr>
        <w:t>performance</w:t>
      </w:r>
      <w:r w:rsidRPr="3D4EF9FA">
        <w:rPr>
          <w:rFonts w:ascii="Times New Roman" w:eastAsia="Times New Roman" w:hAnsi="Times New Roman" w:cs="Times New Roman"/>
        </w:rPr>
        <w:t xml:space="preserve"> based on stability, robustness, and speed. Design improvements for enhanced performance are also discussed.</w:t>
      </w:r>
    </w:p>
    <w:p w14:paraId="14917211" w14:textId="77777777" w:rsidR="00BE7D51" w:rsidRDefault="00BE7D51" w:rsidP="00315367">
      <w:pPr>
        <w:spacing w:line="360" w:lineRule="auto"/>
        <w:rPr>
          <w:rFonts w:ascii="Times New Roman" w:eastAsia="Times New Roman" w:hAnsi="Times New Roman" w:cs="Times New Roman"/>
        </w:rPr>
      </w:pPr>
    </w:p>
    <w:p w14:paraId="2CA1A8BF" w14:textId="26F0E98C" w:rsidR="00326C07" w:rsidRDefault="00326C07" w:rsidP="00315367">
      <w:pPr>
        <w:spacing w:line="360" w:lineRule="auto"/>
        <w:rPr>
          <w:rFonts w:ascii="Times New Roman" w:eastAsia="Times New Roman" w:hAnsi="Times New Roman" w:cs="Times New Roman"/>
        </w:rPr>
      </w:pPr>
    </w:p>
    <w:p w14:paraId="590F2DE9" w14:textId="77777777" w:rsidR="00326C07" w:rsidRDefault="00326C07" w:rsidP="00315367">
      <w:pPr>
        <w:spacing w:line="360" w:lineRule="auto"/>
        <w:rPr>
          <w:rFonts w:ascii="Times New Roman" w:eastAsia="Times New Roman" w:hAnsi="Times New Roman" w:cs="Times New Roman"/>
        </w:rPr>
      </w:pPr>
    </w:p>
    <w:p w14:paraId="48A63958" w14:textId="7F0845EC" w:rsidR="00326C07" w:rsidRDefault="00326C07" w:rsidP="00315367">
      <w:pPr>
        <w:spacing w:line="360" w:lineRule="auto"/>
        <w:rPr>
          <w:noProof/>
        </w:rPr>
      </w:pPr>
    </w:p>
    <w:p w14:paraId="0E5AC1F9" w14:textId="77777777" w:rsidR="006E7DFB" w:rsidRDefault="006E7DFB" w:rsidP="00315367">
      <w:pPr>
        <w:spacing w:line="360" w:lineRule="auto"/>
        <w:rPr>
          <w:noProof/>
        </w:rPr>
      </w:pPr>
    </w:p>
    <w:p w14:paraId="24A3B78F" w14:textId="77777777" w:rsidR="006E7DFB" w:rsidRDefault="006E7DFB" w:rsidP="00315367">
      <w:pPr>
        <w:spacing w:line="360" w:lineRule="auto"/>
        <w:rPr>
          <w:noProof/>
        </w:rPr>
      </w:pPr>
    </w:p>
    <w:p w14:paraId="33149303" w14:textId="77777777" w:rsidR="006E7DFB" w:rsidRDefault="006E7DFB" w:rsidP="00315367">
      <w:pPr>
        <w:spacing w:line="360" w:lineRule="auto"/>
        <w:rPr>
          <w:noProof/>
        </w:rPr>
      </w:pPr>
    </w:p>
    <w:p w14:paraId="5FAE1222" w14:textId="77777777" w:rsidR="006E7DFB" w:rsidRDefault="006E7DFB" w:rsidP="00315367">
      <w:pPr>
        <w:spacing w:line="360" w:lineRule="auto"/>
        <w:rPr>
          <w:rFonts w:ascii="Times New Roman" w:eastAsia="Times New Roman" w:hAnsi="Times New Roman" w:cs="Times New Roman"/>
        </w:rPr>
      </w:pPr>
    </w:p>
    <w:p w14:paraId="1324EB04" w14:textId="34B969DD" w:rsidR="0011432A" w:rsidRPr="006E7DFB" w:rsidRDefault="003A2152" w:rsidP="006E7DFB">
      <w:pPr>
        <w:spacing w:line="360" w:lineRule="auto"/>
        <w:jc w:val="both"/>
        <w:rPr>
          <w:rFonts w:ascii="Times New Roman" w:eastAsia="Times New Roman" w:hAnsi="Times New Roman" w:cs="Times New Roman"/>
        </w:rPr>
      </w:pPr>
      <w:r>
        <w:rPr>
          <w:noProof/>
        </w:rPr>
        <w:lastRenderedPageBreak/>
        <w:t xml:space="preserve"> </w:t>
      </w:r>
      <w:r>
        <w:rPr>
          <w:noProof/>
        </w:rPr>
        <w:drawing>
          <wp:inline distT="0" distB="0" distL="0" distR="0" wp14:anchorId="3A4B4A75" wp14:editId="60DC1E98">
            <wp:extent cx="5326742" cy="3616231"/>
            <wp:effectExtent l="0" t="0" r="7620" b="3810"/>
            <wp:docPr id="707662785" name="Picture 6" descr="A small robot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2785" name="Picture 6" descr="A small robot with wheels and wires&#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0463" b="18625"/>
                    <a:stretch/>
                  </pic:blipFill>
                  <pic:spPr bwMode="auto">
                    <a:xfrm>
                      <a:off x="0" y="0"/>
                      <a:ext cx="5339244" cy="3624718"/>
                    </a:xfrm>
                    <a:prstGeom prst="rect">
                      <a:avLst/>
                    </a:prstGeom>
                    <a:noFill/>
                    <a:ln>
                      <a:noFill/>
                    </a:ln>
                    <a:extLst>
                      <a:ext uri="{53640926-AAD7-44D8-BBD7-CCE9431645EC}">
                        <a14:shadowObscured xmlns:a14="http://schemas.microsoft.com/office/drawing/2010/main"/>
                      </a:ext>
                    </a:extLst>
                  </pic:spPr>
                </pic:pic>
              </a:graphicData>
            </a:graphic>
          </wp:inline>
        </w:drawing>
      </w:r>
    </w:p>
    <w:p w14:paraId="36116CE6" w14:textId="55851B0D" w:rsidR="00326C07" w:rsidRDefault="0011432A" w:rsidP="00315367">
      <w:pPr>
        <w:spacing w:line="360" w:lineRule="auto"/>
        <w:rPr>
          <w:rFonts w:ascii="Times New Roman" w:eastAsia="Times New Roman" w:hAnsi="Times New Roman" w:cs="Times New Roman"/>
        </w:rPr>
      </w:pPr>
      <w:r>
        <w:rPr>
          <w:noProof/>
        </w:rPr>
        <w:drawing>
          <wp:inline distT="0" distB="0" distL="0" distR="0" wp14:anchorId="76786AB2" wp14:editId="46630C4F">
            <wp:extent cx="5377543" cy="4034997"/>
            <wp:effectExtent l="0" t="0" r="0" b="3810"/>
            <wp:docPr id="1524317304" name="Picture 4" descr="A small robot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7304" name="Picture 4" descr="A small robot with wheels and wires&#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803" b="9926"/>
                    <a:stretch/>
                  </pic:blipFill>
                  <pic:spPr bwMode="auto">
                    <a:xfrm>
                      <a:off x="0" y="0"/>
                      <a:ext cx="5395624" cy="4048564"/>
                    </a:xfrm>
                    <a:prstGeom prst="rect">
                      <a:avLst/>
                    </a:prstGeom>
                    <a:noFill/>
                    <a:ln>
                      <a:noFill/>
                    </a:ln>
                    <a:extLst>
                      <a:ext uri="{53640926-AAD7-44D8-BBD7-CCE9431645EC}">
                        <a14:shadowObscured xmlns:a14="http://schemas.microsoft.com/office/drawing/2010/main"/>
                      </a:ext>
                    </a:extLst>
                  </pic:spPr>
                </pic:pic>
              </a:graphicData>
            </a:graphic>
          </wp:inline>
        </w:drawing>
      </w:r>
    </w:p>
    <w:p w14:paraId="056DCA35" w14:textId="51CD3334" w:rsidR="00326C07" w:rsidRPr="00326C07" w:rsidRDefault="00326C07" w:rsidP="00315367">
      <w:pPr>
        <w:spacing w:line="360" w:lineRule="auto"/>
        <w:rPr>
          <w:rFonts w:ascii="Times New Roman" w:eastAsia="Times New Roman" w:hAnsi="Times New Roman" w:cs="Times New Roman"/>
        </w:rPr>
      </w:pPr>
    </w:p>
    <w:sdt>
      <w:sdtPr>
        <w:rPr>
          <w:rFonts w:asciiTheme="minorHAnsi" w:eastAsiaTheme="minorEastAsia" w:hAnsiTheme="minorHAnsi" w:cs="Times New Roman"/>
          <w:color w:val="auto"/>
          <w:kern w:val="2"/>
          <w:sz w:val="24"/>
          <w:szCs w:val="24"/>
          <w14:ligatures w14:val="standardContextual"/>
        </w:rPr>
        <w:id w:val="125432282"/>
        <w:docPartObj>
          <w:docPartGallery w:val="Table of Contents"/>
          <w:docPartUnique/>
        </w:docPartObj>
      </w:sdtPr>
      <w:sdtEndPr>
        <w:rPr>
          <w:b/>
        </w:rPr>
      </w:sdtEndPr>
      <w:sdtContent>
        <w:p w14:paraId="14BBE56B" w14:textId="44672735" w:rsidR="00326C07" w:rsidRPr="00326C07" w:rsidRDefault="00326C07" w:rsidP="00315367">
          <w:pPr>
            <w:pStyle w:val="TOCHeading"/>
            <w:spacing w:line="360" w:lineRule="auto"/>
            <w:rPr>
              <w:rFonts w:cs="Times New Roman"/>
              <w:b/>
              <w:bCs/>
              <w:color w:val="auto"/>
            </w:rPr>
          </w:pPr>
          <w:r w:rsidRPr="00326C07">
            <w:rPr>
              <w:rFonts w:cs="Times New Roman"/>
              <w:b/>
              <w:bCs/>
              <w:color w:val="auto"/>
            </w:rPr>
            <w:t>Contents</w:t>
          </w:r>
        </w:p>
        <w:p w14:paraId="64716D8D" w14:textId="77777777" w:rsidR="00326C07" w:rsidRPr="00326C07" w:rsidRDefault="00326C07" w:rsidP="00315367">
          <w:pPr>
            <w:spacing w:line="360" w:lineRule="auto"/>
            <w:rPr>
              <w:rFonts w:ascii="Times New Roman" w:hAnsi="Times New Roman" w:cs="Times New Roman"/>
            </w:rPr>
          </w:pPr>
        </w:p>
        <w:p w14:paraId="441C63C6" w14:textId="09DD50BD" w:rsidR="00D06782" w:rsidRDefault="00326C07">
          <w:pPr>
            <w:pStyle w:val="TOC1"/>
            <w:tabs>
              <w:tab w:val="right" w:leader="dot" w:pos="9350"/>
            </w:tabs>
            <w:rPr>
              <w:rFonts w:eastAsiaTheme="minorEastAsia"/>
              <w:noProof/>
            </w:rPr>
          </w:pPr>
          <w:r w:rsidRPr="00326C07">
            <w:rPr>
              <w:rFonts w:ascii="Times New Roman" w:hAnsi="Times New Roman" w:cs="Times New Roman"/>
            </w:rPr>
            <w:fldChar w:fldCharType="begin"/>
          </w:r>
          <w:r w:rsidRPr="00326C07">
            <w:rPr>
              <w:rFonts w:ascii="Times New Roman" w:hAnsi="Times New Roman" w:cs="Times New Roman"/>
            </w:rPr>
            <w:instrText xml:space="preserve"> TOC \o "1-3" \h \z \u </w:instrText>
          </w:r>
          <w:r w:rsidRPr="00326C07">
            <w:rPr>
              <w:rFonts w:ascii="Times New Roman" w:hAnsi="Times New Roman" w:cs="Times New Roman"/>
            </w:rPr>
            <w:fldChar w:fldCharType="separate"/>
          </w:r>
          <w:hyperlink w:anchor="_Toc166766935" w:history="1">
            <w:r w:rsidR="00D06782" w:rsidRPr="0028175F">
              <w:rPr>
                <w:rStyle w:val="Hyperlink"/>
                <w:b/>
                <w:noProof/>
              </w:rPr>
              <w:t>Abstract</w:t>
            </w:r>
            <w:r w:rsidR="00D06782">
              <w:rPr>
                <w:noProof/>
                <w:webHidden/>
              </w:rPr>
              <w:tab/>
            </w:r>
            <w:r w:rsidR="00D06782">
              <w:rPr>
                <w:noProof/>
                <w:webHidden/>
              </w:rPr>
              <w:fldChar w:fldCharType="begin"/>
            </w:r>
            <w:r w:rsidR="00D06782">
              <w:rPr>
                <w:noProof/>
                <w:webHidden/>
              </w:rPr>
              <w:instrText xml:space="preserve"> PAGEREF _Toc166766935 \h </w:instrText>
            </w:r>
            <w:r w:rsidR="00D06782">
              <w:rPr>
                <w:noProof/>
                <w:webHidden/>
              </w:rPr>
            </w:r>
            <w:r w:rsidR="00D06782">
              <w:rPr>
                <w:noProof/>
                <w:webHidden/>
              </w:rPr>
              <w:fldChar w:fldCharType="separate"/>
            </w:r>
            <w:r w:rsidR="00CF21A7">
              <w:rPr>
                <w:noProof/>
                <w:webHidden/>
              </w:rPr>
              <w:t>2</w:t>
            </w:r>
            <w:r w:rsidR="00D06782">
              <w:rPr>
                <w:noProof/>
                <w:webHidden/>
              </w:rPr>
              <w:fldChar w:fldCharType="end"/>
            </w:r>
          </w:hyperlink>
        </w:p>
        <w:p w14:paraId="102C7295" w14:textId="50B7A6A2" w:rsidR="00D06782" w:rsidRDefault="00D06782">
          <w:pPr>
            <w:pStyle w:val="TOC1"/>
            <w:tabs>
              <w:tab w:val="left" w:pos="480"/>
              <w:tab w:val="right" w:leader="dot" w:pos="9350"/>
            </w:tabs>
            <w:rPr>
              <w:rFonts w:eastAsiaTheme="minorEastAsia"/>
              <w:noProof/>
            </w:rPr>
          </w:pPr>
          <w:hyperlink w:anchor="_Toc166766936" w:history="1">
            <w:r w:rsidRPr="0028175F">
              <w:rPr>
                <w:rStyle w:val="Hyperlink"/>
                <w:rFonts w:eastAsia="Times New Roman" w:cs="Times New Roman"/>
                <w:b/>
                <w:noProof/>
              </w:rPr>
              <w:t>1.</w:t>
            </w:r>
            <w:r>
              <w:rPr>
                <w:rFonts w:eastAsiaTheme="minorEastAsia"/>
                <w:noProof/>
              </w:rPr>
              <w:tab/>
            </w:r>
            <w:r w:rsidRPr="0028175F">
              <w:rPr>
                <w:rStyle w:val="Hyperlink"/>
                <w:rFonts w:eastAsia="Times New Roman" w:cs="Times New Roman"/>
                <w:b/>
                <w:noProof/>
              </w:rPr>
              <w:t>Introduction</w:t>
            </w:r>
            <w:r>
              <w:rPr>
                <w:noProof/>
                <w:webHidden/>
              </w:rPr>
              <w:tab/>
            </w:r>
            <w:r>
              <w:rPr>
                <w:noProof/>
                <w:webHidden/>
              </w:rPr>
              <w:fldChar w:fldCharType="begin"/>
            </w:r>
            <w:r>
              <w:rPr>
                <w:noProof/>
                <w:webHidden/>
              </w:rPr>
              <w:instrText xml:space="preserve"> PAGEREF _Toc166766936 \h </w:instrText>
            </w:r>
            <w:r>
              <w:rPr>
                <w:noProof/>
                <w:webHidden/>
              </w:rPr>
            </w:r>
            <w:r>
              <w:rPr>
                <w:noProof/>
                <w:webHidden/>
              </w:rPr>
              <w:fldChar w:fldCharType="separate"/>
            </w:r>
            <w:r w:rsidR="00CF21A7">
              <w:rPr>
                <w:noProof/>
                <w:webHidden/>
              </w:rPr>
              <w:t>6</w:t>
            </w:r>
            <w:r>
              <w:rPr>
                <w:noProof/>
                <w:webHidden/>
              </w:rPr>
              <w:fldChar w:fldCharType="end"/>
            </w:r>
          </w:hyperlink>
        </w:p>
        <w:p w14:paraId="143474D4" w14:textId="4C9311E9" w:rsidR="00D06782" w:rsidRDefault="00D06782">
          <w:pPr>
            <w:pStyle w:val="TOC1"/>
            <w:tabs>
              <w:tab w:val="right" w:leader="dot" w:pos="9350"/>
            </w:tabs>
            <w:rPr>
              <w:rFonts w:eastAsiaTheme="minorEastAsia"/>
              <w:noProof/>
            </w:rPr>
          </w:pPr>
          <w:hyperlink w:anchor="_Toc166766937" w:history="1">
            <w:r w:rsidRPr="0028175F">
              <w:rPr>
                <w:rStyle w:val="Hyperlink"/>
                <w:rFonts w:eastAsia="Times New Roman" w:cs="Times New Roman"/>
                <w:b/>
                <w:noProof/>
              </w:rPr>
              <w:t>2. Controller Design and Modelling</w:t>
            </w:r>
            <w:r>
              <w:rPr>
                <w:noProof/>
                <w:webHidden/>
              </w:rPr>
              <w:tab/>
            </w:r>
            <w:r>
              <w:rPr>
                <w:noProof/>
                <w:webHidden/>
              </w:rPr>
              <w:fldChar w:fldCharType="begin"/>
            </w:r>
            <w:r>
              <w:rPr>
                <w:noProof/>
                <w:webHidden/>
              </w:rPr>
              <w:instrText xml:space="preserve"> PAGEREF _Toc166766937 \h </w:instrText>
            </w:r>
            <w:r>
              <w:rPr>
                <w:noProof/>
                <w:webHidden/>
              </w:rPr>
            </w:r>
            <w:r>
              <w:rPr>
                <w:noProof/>
                <w:webHidden/>
              </w:rPr>
              <w:fldChar w:fldCharType="separate"/>
            </w:r>
            <w:r w:rsidR="00CF21A7">
              <w:rPr>
                <w:noProof/>
                <w:webHidden/>
              </w:rPr>
              <w:t>7</w:t>
            </w:r>
            <w:r>
              <w:rPr>
                <w:noProof/>
                <w:webHidden/>
              </w:rPr>
              <w:fldChar w:fldCharType="end"/>
            </w:r>
          </w:hyperlink>
        </w:p>
        <w:p w14:paraId="3B72B36C" w14:textId="72BCA90E" w:rsidR="00D06782" w:rsidRDefault="00D06782">
          <w:pPr>
            <w:pStyle w:val="TOC2"/>
            <w:tabs>
              <w:tab w:val="right" w:leader="dot" w:pos="9350"/>
            </w:tabs>
            <w:rPr>
              <w:rFonts w:eastAsiaTheme="minorEastAsia"/>
              <w:noProof/>
            </w:rPr>
          </w:pPr>
          <w:hyperlink w:anchor="_Toc166766938" w:history="1">
            <w:r w:rsidRPr="0028175F">
              <w:rPr>
                <w:rStyle w:val="Hyperlink"/>
                <w:rFonts w:eastAsia="Times New Roman" w:cs="Times New Roman"/>
                <w:b/>
                <w:noProof/>
              </w:rPr>
              <w:t>2.1 PID Controller Design</w:t>
            </w:r>
            <w:r>
              <w:rPr>
                <w:noProof/>
                <w:webHidden/>
              </w:rPr>
              <w:tab/>
            </w:r>
            <w:r>
              <w:rPr>
                <w:noProof/>
                <w:webHidden/>
              </w:rPr>
              <w:fldChar w:fldCharType="begin"/>
            </w:r>
            <w:r>
              <w:rPr>
                <w:noProof/>
                <w:webHidden/>
              </w:rPr>
              <w:instrText xml:space="preserve"> PAGEREF _Toc166766938 \h </w:instrText>
            </w:r>
            <w:r>
              <w:rPr>
                <w:noProof/>
                <w:webHidden/>
              </w:rPr>
            </w:r>
            <w:r>
              <w:rPr>
                <w:noProof/>
                <w:webHidden/>
              </w:rPr>
              <w:fldChar w:fldCharType="separate"/>
            </w:r>
            <w:r w:rsidR="00CF21A7">
              <w:rPr>
                <w:noProof/>
                <w:webHidden/>
              </w:rPr>
              <w:t>7</w:t>
            </w:r>
            <w:r>
              <w:rPr>
                <w:noProof/>
                <w:webHidden/>
              </w:rPr>
              <w:fldChar w:fldCharType="end"/>
            </w:r>
          </w:hyperlink>
        </w:p>
        <w:p w14:paraId="3A59F7DF" w14:textId="21892191" w:rsidR="00D06782" w:rsidRDefault="00D06782">
          <w:pPr>
            <w:pStyle w:val="TOC2"/>
            <w:tabs>
              <w:tab w:val="right" w:leader="dot" w:pos="9350"/>
            </w:tabs>
            <w:rPr>
              <w:rFonts w:eastAsiaTheme="minorEastAsia"/>
              <w:noProof/>
            </w:rPr>
          </w:pPr>
          <w:hyperlink w:anchor="_Toc166766939" w:history="1">
            <w:r w:rsidRPr="0028175F">
              <w:rPr>
                <w:rStyle w:val="Hyperlink"/>
                <w:rFonts w:eastAsia="Times New Roman" w:cs="Times New Roman"/>
                <w:b/>
                <w:noProof/>
              </w:rPr>
              <w:t>2.2 Modelling Approach</w:t>
            </w:r>
            <w:r>
              <w:rPr>
                <w:noProof/>
                <w:webHidden/>
              </w:rPr>
              <w:tab/>
            </w:r>
            <w:r>
              <w:rPr>
                <w:noProof/>
                <w:webHidden/>
              </w:rPr>
              <w:fldChar w:fldCharType="begin"/>
            </w:r>
            <w:r>
              <w:rPr>
                <w:noProof/>
                <w:webHidden/>
              </w:rPr>
              <w:instrText xml:space="preserve"> PAGEREF _Toc166766939 \h </w:instrText>
            </w:r>
            <w:r>
              <w:rPr>
                <w:noProof/>
                <w:webHidden/>
              </w:rPr>
            </w:r>
            <w:r>
              <w:rPr>
                <w:noProof/>
                <w:webHidden/>
              </w:rPr>
              <w:fldChar w:fldCharType="separate"/>
            </w:r>
            <w:r w:rsidR="00CF21A7">
              <w:rPr>
                <w:noProof/>
                <w:webHidden/>
              </w:rPr>
              <w:t>11</w:t>
            </w:r>
            <w:r>
              <w:rPr>
                <w:noProof/>
                <w:webHidden/>
              </w:rPr>
              <w:fldChar w:fldCharType="end"/>
            </w:r>
          </w:hyperlink>
        </w:p>
        <w:p w14:paraId="28870459" w14:textId="486B753D" w:rsidR="00D06782" w:rsidRDefault="00D06782">
          <w:pPr>
            <w:pStyle w:val="TOC1"/>
            <w:tabs>
              <w:tab w:val="right" w:leader="dot" w:pos="9350"/>
            </w:tabs>
            <w:rPr>
              <w:rFonts w:eastAsiaTheme="minorEastAsia"/>
              <w:noProof/>
            </w:rPr>
          </w:pPr>
          <w:hyperlink w:anchor="_Toc166766940" w:history="1">
            <w:r w:rsidRPr="0028175F">
              <w:rPr>
                <w:rStyle w:val="Hyperlink"/>
                <w:rFonts w:eastAsia="Times New Roman" w:cs="Times New Roman"/>
                <w:b/>
                <w:noProof/>
              </w:rPr>
              <w:t>3. Controller Performance and Limitations</w:t>
            </w:r>
            <w:r>
              <w:rPr>
                <w:noProof/>
                <w:webHidden/>
              </w:rPr>
              <w:tab/>
            </w:r>
            <w:r>
              <w:rPr>
                <w:noProof/>
                <w:webHidden/>
              </w:rPr>
              <w:fldChar w:fldCharType="begin"/>
            </w:r>
            <w:r>
              <w:rPr>
                <w:noProof/>
                <w:webHidden/>
              </w:rPr>
              <w:instrText xml:space="preserve"> PAGEREF _Toc166766940 \h </w:instrText>
            </w:r>
            <w:r>
              <w:rPr>
                <w:noProof/>
                <w:webHidden/>
              </w:rPr>
            </w:r>
            <w:r>
              <w:rPr>
                <w:noProof/>
                <w:webHidden/>
              </w:rPr>
              <w:fldChar w:fldCharType="separate"/>
            </w:r>
            <w:r w:rsidR="00CF21A7">
              <w:rPr>
                <w:noProof/>
                <w:webHidden/>
              </w:rPr>
              <w:t>13</w:t>
            </w:r>
            <w:r>
              <w:rPr>
                <w:noProof/>
                <w:webHidden/>
              </w:rPr>
              <w:fldChar w:fldCharType="end"/>
            </w:r>
          </w:hyperlink>
        </w:p>
        <w:p w14:paraId="5EBE981B" w14:textId="3338CC44" w:rsidR="00D06782" w:rsidRDefault="00D06782">
          <w:pPr>
            <w:pStyle w:val="TOC2"/>
            <w:tabs>
              <w:tab w:val="right" w:leader="dot" w:pos="9350"/>
            </w:tabs>
            <w:rPr>
              <w:rFonts w:eastAsiaTheme="minorEastAsia"/>
              <w:noProof/>
            </w:rPr>
          </w:pPr>
          <w:hyperlink w:anchor="_Toc166766941" w:history="1">
            <w:r w:rsidRPr="0028175F">
              <w:rPr>
                <w:rStyle w:val="Hyperlink"/>
                <w:rFonts w:eastAsia="Times New Roman" w:cs="Times New Roman"/>
                <w:b/>
                <w:noProof/>
              </w:rPr>
              <w:t>3.1 Effects of Saturation</w:t>
            </w:r>
            <w:r>
              <w:rPr>
                <w:noProof/>
                <w:webHidden/>
              </w:rPr>
              <w:tab/>
            </w:r>
            <w:r>
              <w:rPr>
                <w:noProof/>
                <w:webHidden/>
              </w:rPr>
              <w:fldChar w:fldCharType="begin"/>
            </w:r>
            <w:r>
              <w:rPr>
                <w:noProof/>
                <w:webHidden/>
              </w:rPr>
              <w:instrText xml:space="preserve"> PAGEREF _Toc166766941 \h </w:instrText>
            </w:r>
            <w:r>
              <w:rPr>
                <w:noProof/>
                <w:webHidden/>
              </w:rPr>
            </w:r>
            <w:r>
              <w:rPr>
                <w:noProof/>
                <w:webHidden/>
              </w:rPr>
              <w:fldChar w:fldCharType="separate"/>
            </w:r>
            <w:r w:rsidR="00CF21A7">
              <w:rPr>
                <w:noProof/>
                <w:webHidden/>
              </w:rPr>
              <w:t>13</w:t>
            </w:r>
            <w:r>
              <w:rPr>
                <w:noProof/>
                <w:webHidden/>
              </w:rPr>
              <w:fldChar w:fldCharType="end"/>
            </w:r>
          </w:hyperlink>
        </w:p>
        <w:p w14:paraId="50DE327A" w14:textId="383913C8" w:rsidR="00D06782" w:rsidRDefault="00D06782">
          <w:pPr>
            <w:pStyle w:val="TOC2"/>
            <w:tabs>
              <w:tab w:val="right" w:leader="dot" w:pos="9350"/>
            </w:tabs>
            <w:rPr>
              <w:rFonts w:eastAsiaTheme="minorEastAsia"/>
              <w:noProof/>
            </w:rPr>
          </w:pPr>
          <w:hyperlink w:anchor="_Toc166766942" w:history="1">
            <w:r w:rsidRPr="0028175F">
              <w:rPr>
                <w:rStyle w:val="Hyperlink"/>
                <w:rFonts w:eastAsia="Times New Roman" w:cs="Times New Roman"/>
                <w:b/>
                <w:noProof/>
              </w:rPr>
              <w:t>3.2 Modelling Assumptions and Limitations</w:t>
            </w:r>
            <w:r>
              <w:rPr>
                <w:noProof/>
                <w:webHidden/>
              </w:rPr>
              <w:tab/>
            </w:r>
            <w:r>
              <w:rPr>
                <w:noProof/>
                <w:webHidden/>
              </w:rPr>
              <w:fldChar w:fldCharType="begin"/>
            </w:r>
            <w:r>
              <w:rPr>
                <w:noProof/>
                <w:webHidden/>
              </w:rPr>
              <w:instrText xml:space="preserve"> PAGEREF _Toc166766942 \h </w:instrText>
            </w:r>
            <w:r>
              <w:rPr>
                <w:noProof/>
                <w:webHidden/>
              </w:rPr>
            </w:r>
            <w:r>
              <w:rPr>
                <w:noProof/>
                <w:webHidden/>
              </w:rPr>
              <w:fldChar w:fldCharType="separate"/>
            </w:r>
            <w:r w:rsidR="00CF21A7">
              <w:rPr>
                <w:noProof/>
                <w:webHidden/>
              </w:rPr>
              <w:t>15</w:t>
            </w:r>
            <w:r>
              <w:rPr>
                <w:noProof/>
                <w:webHidden/>
              </w:rPr>
              <w:fldChar w:fldCharType="end"/>
            </w:r>
          </w:hyperlink>
        </w:p>
        <w:p w14:paraId="77435705" w14:textId="47C584EC" w:rsidR="00D06782" w:rsidRDefault="00D06782">
          <w:pPr>
            <w:pStyle w:val="TOC1"/>
            <w:tabs>
              <w:tab w:val="right" w:leader="dot" w:pos="9350"/>
            </w:tabs>
            <w:rPr>
              <w:rFonts w:eastAsiaTheme="minorEastAsia"/>
              <w:noProof/>
            </w:rPr>
          </w:pPr>
          <w:hyperlink w:anchor="_Toc166766943" w:history="1">
            <w:r w:rsidRPr="0028175F">
              <w:rPr>
                <w:rStyle w:val="Hyperlink"/>
                <w:rFonts w:eastAsia="Times New Roman" w:cs="Times New Roman"/>
                <w:b/>
                <w:noProof/>
              </w:rPr>
              <w:t>4. Simulation and Results</w:t>
            </w:r>
            <w:r>
              <w:rPr>
                <w:noProof/>
                <w:webHidden/>
              </w:rPr>
              <w:tab/>
            </w:r>
            <w:r>
              <w:rPr>
                <w:noProof/>
                <w:webHidden/>
              </w:rPr>
              <w:fldChar w:fldCharType="begin"/>
            </w:r>
            <w:r>
              <w:rPr>
                <w:noProof/>
                <w:webHidden/>
              </w:rPr>
              <w:instrText xml:space="preserve"> PAGEREF _Toc166766943 \h </w:instrText>
            </w:r>
            <w:r>
              <w:rPr>
                <w:noProof/>
                <w:webHidden/>
              </w:rPr>
            </w:r>
            <w:r>
              <w:rPr>
                <w:noProof/>
                <w:webHidden/>
              </w:rPr>
              <w:fldChar w:fldCharType="separate"/>
            </w:r>
            <w:r w:rsidR="00CF21A7">
              <w:rPr>
                <w:noProof/>
                <w:webHidden/>
              </w:rPr>
              <w:t>17</w:t>
            </w:r>
            <w:r>
              <w:rPr>
                <w:noProof/>
                <w:webHidden/>
              </w:rPr>
              <w:fldChar w:fldCharType="end"/>
            </w:r>
          </w:hyperlink>
        </w:p>
        <w:p w14:paraId="6D6E5FD0" w14:textId="4E678BDF" w:rsidR="00D06782" w:rsidRDefault="00D06782">
          <w:pPr>
            <w:pStyle w:val="TOC2"/>
            <w:tabs>
              <w:tab w:val="right" w:leader="dot" w:pos="9350"/>
            </w:tabs>
            <w:rPr>
              <w:rFonts w:eastAsiaTheme="minorEastAsia"/>
              <w:noProof/>
            </w:rPr>
          </w:pPr>
          <w:hyperlink w:anchor="_Toc166766944" w:history="1">
            <w:r w:rsidRPr="0028175F">
              <w:rPr>
                <w:rStyle w:val="Hyperlink"/>
                <w:rFonts w:eastAsia="Times New Roman" w:cs="Times New Roman"/>
                <w:b/>
                <w:noProof/>
              </w:rPr>
              <w:t>4.1 Simulation Setup</w:t>
            </w:r>
            <w:r>
              <w:rPr>
                <w:noProof/>
                <w:webHidden/>
              </w:rPr>
              <w:tab/>
            </w:r>
            <w:r>
              <w:rPr>
                <w:noProof/>
                <w:webHidden/>
              </w:rPr>
              <w:fldChar w:fldCharType="begin"/>
            </w:r>
            <w:r>
              <w:rPr>
                <w:noProof/>
                <w:webHidden/>
              </w:rPr>
              <w:instrText xml:space="preserve"> PAGEREF _Toc166766944 \h </w:instrText>
            </w:r>
            <w:r>
              <w:rPr>
                <w:noProof/>
                <w:webHidden/>
              </w:rPr>
            </w:r>
            <w:r>
              <w:rPr>
                <w:noProof/>
                <w:webHidden/>
              </w:rPr>
              <w:fldChar w:fldCharType="separate"/>
            </w:r>
            <w:r w:rsidR="00CF21A7">
              <w:rPr>
                <w:noProof/>
                <w:webHidden/>
              </w:rPr>
              <w:t>17</w:t>
            </w:r>
            <w:r>
              <w:rPr>
                <w:noProof/>
                <w:webHidden/>
              </w:rPr>
              <w:fldChar w:fldCharType="end"/>
            </w:r>
          </w:hyperlink>
        </w:p>
        <w:p w14:paraId="3E5E9849" w14:textId="0FB74B98" w:rsidR="00D06782" w:rsidRDefault="00D06782">
          <w:pPr>
            <w:pStyle w:val="TOC2"/>
            <w:tabs>
              <w:tab w:val="right" w:leader="dot" w:pos="9350"/>
            </w:tabs>
            <w:rPr>
              <w:rFonts w:eastAsiaTheme="minorEastAsia"/>
              <w:noProof/>
            </w:rPr>
          </w:pPr>
          <w:hyperlink w:anchor="_Toc166766945" w:history="1">
            <w:r w:rsidRPr="0028175F">
              <w:rPr>
                <w:rStyle w:val="Hyperlink"/>
                <w:rFonts w:eastAsia="Times New Roman" w:cs="Times New Roman"/>
                <w:b/>
                <w:noProof/>
              </w:rPr>
              <w:t>4.2 Results</w:t>
            </w:r>
            <w:r>
              <w:rPr>
                <w:noProof/>
                <w:webHidden/>
              </w:rPr>
              <w:tab/>
            </w:r>
            <w:r>
              <w:rPr>
                <w:noProof/>
                <w:webHidden/>
              </w:rPr>
              <w:fldChar w:fldCharType="begin"/>
            </w:r>
            <w:r>
              <w:rPr>
                <w:noProof/>
                <w:webHidden/>
              </w:rPr>
              <w:instrText xml:space="preserve"> PAGEREF _Toc166766945 \h </w:instrText>
            </w:r>
            <w:r>
              <w:rPr>
                <w:noProof/>
                <w:webHidden/>
              </w:rPr>
            </w:r>
            <w:r>
              <w:rPr>
                <w:noProof/>
                <w:webHidden/>
              </w:rPr>
              <w:fldChar w:fldCharType="separate"/>
            </w:r>
            <w:r w:rsidR="00CF21A7">
              <w:rPr>
                <w:noProof/>
                <w:webHidden/>
              </w:rPr>
              <w:t>20</w:t>
            </w:r>
            <w:r>
              <w:rPr>
                <w:noProof/>
                <w:webHidden/>
              </w:rPr>
              <w:fldChar w:fldCharType="end"/>
            </w:r>
          </w:hyperlink>
        </w:p>
        <w:p w14:paraId="4E050DBF" w14:textId="5A1C2B93" w:rsidR="00D06782" w:rsidRDefault="00D06782">
          <w:pPr>
            <w:pStyle w:val="TOC2"/>
            <w:tabs>
              <w:tab w:val="right" w:leader="dot" w:pos="9350"/>
            </w:tabs>
            <w:rPr>
              <w:rFonts w:eastAsiaTheme="minorEastAsia"/>
              <w:noProof/>
            </w:rPr>
          </w:pPr>
          <w:hyperlink w:anchor="_Toc166766946" w:history="1">
            <w:r w:rsidRPr="0028175F">
              <w:rPr>
                <w:rStyle w:val="Hyperlink"/>
                <w:rFonts w:eastAsia="Times New Roman" w:cs="Times New Roman"/>
                <w:b/>
                <w:noProof/>
              </w:rPr>
              <w:t>4.3 Anti-Windup Schemes</w:t>
            </w:r>
            <w:r>
              <w:rPr>
                <w:noProof/>
                <w:webHidden/>
              </w:rPr>
              <w:tab/>
            </w:r>
            <w:r>
              <w:rPr>
                <w:noProof/>
                <w:webHidden/>
              </w:rPr>
              <w:fldChar w:fldCharType="begin"/>
            </w:r>
            <w:r>
              <w:rPr>
                <w:noProof/>
                <w:webHidden/>
              </w:rPr>
              <w:instrText xml:space="preserve"> PAGEREF _Toc166766946 \h </w:instrText>
            </w:r>
            <w:r>
              <w:rPr>
                <w:noProof/>
                <w:webHidden/>
              </w:rPr>
            </w:r>
            <w:r>
              <w:rPr>
                <w:noProof/>
                <w:webHidden/>
              </w:rPr>
              <w:fldChar w:fldCharType="separate"/>
            </w:r>
            <w:r w:rsidR="00CF21A7">
              <w:rPr>
                <w:noProof/>
                <w:webHidden/>
              </w:rPr>
              <w:t>23</w:t>
            </w:r>
            <w:r>
              <w:rPr>
                <w:noProof/>
                <w:webHidden/>
              </w:rPr>
              <w:fldChar w:fldCharType="end"/>
            </w:r>
          </w:hyperlink>
        </w:p>
        <w:p w14:paraId="32ED4170" w14:textId="4823B83E" w:rsidR="00D06782" w:rsidRDefault="00D06782">
          <w:pPr>
            <w:pStyle w:val="TOC2"/>
            <w:tabs>
              <w:tab w:val="right" w:leader="dot" w:pos="9350"/>
            </w:tabs>
            <w:rPr>
              <w:rFonts w:eastAsiaTheme="minorEastAsia"/>
              <w:noProof/>
            </w:rPr>
          </w:pPr>
          <w:hyperlink w:anchor="_Toc166766947" w:history="1">
            <w:r w:rsidRPr="0028175F">
              <w:rPr>
                <w:rStyle w:val="Hyperlink"/>
                <w:rFonts w:eastAsia="Times New Roman" w:cs="Times New Roman"/>
                <w:b/>
                <w:noProof/>
              </w:rPr>
              <w:t>4.4 SOLIDWORKS Simulation</w:t>
            </w:r>
            <w:r w:rsidRPr="0028175F">
              <w:rPr>
                <w:rStyle w:val="Hyperlink"/>
                <w:rFonts w:eastAsia="Times New Roman" w:cs="Times New Roman"/>
                <w:b/>
                <w:bCs/>
                <w:noProof/>
              </w:rPr>
              <w:t>:</w:t>
            </w:r>
            <w:r>
              <w:rPr>
                <w:noProof/>
                <w:webHidden/>
              </w:rPr>
              <w:tab/>
            </w:r>
            <w:r>
              <w:rPr>
                <w:noProof/>
                <w:webHidden/>
              </w:rPr>
              <w:fldChar w:fldCharType="begin"/>
            </w:r>
            <w:r>
              <w:rPr>
                <w:noProof/>
                <w:webHidden/>
              </w:rPr>
              <w:instrText xml:space="preserve"> PAGEREF _Toc166766947 \h </w:instrText>
            </w:r>
            <w:r>
              <w:rPr>
                <w:noProof/>
                <w:webHidden/>
              </w:rPr>
            </w:r>
            <w:r>
              <w:rPr>
                <w:noProof/>
                <w:webHidden/>
              </w:rPr>
              <w:fldChar w:fldCharType="separate"/>
            </w:r>
            <w:r w:rsidR="00CF21A7">
              <w:rPr>
                <w:noProof/>
                <w:webHidden/>
              </w:rPr>
              <w:t>27</w:t>
            </w:r>
            <w:r>
              <w:rPr>
                <w:noProof/>
                <w:webHidden/>
              </w:rPr>
              <w:fldChar w:fldCharType="end"/>
            </w:r>
          </w:hyperlink>
        </w:p>
        <w:p w14:paraId="52F4327D" w14:textId="0719452F" w:rsidR="00D06782" w:rsidRDefault="00D06782">
          <w:pPr>
            <w:pStyle w:val="TOC1"/>
            <w:tabs>
              <w:tab w:val="right" w:leader="dot" w:pos="9350"/>
            </w:tabs>
            <w:rPr>
              <w:rFonts w:eastAsiaTheme="minorEastAsia"/>
              <w:noProof/>
            </w:rPr>
          </w:pPr>
          <w:hyperlink w:anchor="_Toc166766948" w:history="1">
            <w:r w:rsidRPr="0028175F">
              <w:rPr>
                <w:rStyle w:val="Hyperlink"/>
                <w:rFonts w:eastAsia="Times New Roman" w:cs="Times New Roman"/>
                <w:b/>
                <w:noProof/>
              </w:rPr>
              <w:t>5. Performance Analysis</w:t>
            </w:r>
            <w:r>
              <w:rPr>
                <w:noProof/>
                <w:webHidden/>
              </w:rPr>
              <w:tab/>
            </w:r>
            <w:r>
              <w:rPr>
                <w:noProof/>
                <w:webHidden/>
              </w:rPr>
              <w:fldChar w:fldCharType="begin"/>
            </w:r>
            <w:r>
              <w:rPr>
                <w:noProof/>
                <w:webHidden/>
              </w:rPr>
              <w:instrText xml:space="preserve"> PAGEREF _Toc166766948 \h </w:instrText>
            </w:r>
            <w:r>
              <w:rPr>
                <w:noProof/>
                <w:webHidden/>
              </w:rPr>
            </w:r>
            <w:r>
              <w:rPr>
                <w:noProof/>
                <w:webHidden/>
              </w:rPr>
              <w:fldChar w:fldCharType="separate"/>
            </w:r>
            <w:r w:rsidR="00CF21A7">
              <w:rPr>
                <w:noProof/>
                <w:webHidden/>
              </w:rPr>
              <w:t>30</w:t>
            </w:r>
            <w:r>
              <w:rPr>
                <w:noProof/>
                <w:webHidden/>
              </w:rPr>
              <w:fldChar w:fldCharType="end"/>
            </w:r>
          </w:hyperlink>
        </w:p>
        <w:p w14:paraId="7D41C637" w14:textId="15F0DE66" w:rsidR="00D06782" w:rsidRDefault="00D06782">
          <w:pPr>
            <w:pStyle w:val="TOC2"/>
            <w:tabs>
              <w:tab w:val="right" w:leader="dot" w:pos="9350"/>
            </w:tabs>
            <w:rPr>
              <w:rFonts w:eastAsiaTheme="minorEastAsia"/>
              <w:noProof/>
            </w:rPr>
          </w:pPr>
          <w:hyperlink w:anchor="_Toc166766949" w:history="1">
            <w:r w:rsidRPr="0028175F">
              <w:rPr>
                <w:rStyle w:val="Hyperlink"/>
                <w:rFonts w:eastAsia="Times New Roman" w:cs="Times New Roman"/>
                <w:b/>
                <w:noProof/>
              </w:rPr>
              <w:t>5.1 Lap Time Comparison</w:t>
            </w:r>
            <w:r>
              <w:rPr>
                <w:noProof/>
                <w:webHidden/>
              </w:rPr>
              <w:tab/>
            </w:r>
            <w:r>
              <w:rPr>
                <w:noProof/>
                <w:webHidden/>
              </w:rPr>
              <w:fldChar w:fldCharType="begin"/>
            </w:r>
            <w:r>
              <w:rPr>
                <w:noProof/>
                <w:webHidden/>
              </w:rPr>
              <w:instrText xml:space="preserve"> PAGEREF _Toc166766949 \h </w:instrText>
            </w:r>
            <w:r>
              <w:rPr>
                <w:noProof/>
                <w:webHidden/>
              </w:rPr>
            </w:r>
            <w:r>
              <w:rPr>
                <w:noProof/>
                <w:webHidden/>
              </w:rPr>
              <w:fldChar w:fldCharType="separate"/>
            </w:r>
            <w:r w:rsidR="00CF21A7">
              <w:rPr>
                <w:noProof/>
                <w:webHidden/>
              </w:rPr>
              <w:t>30</w:t>
            </w:r>
            <w:r>
              <w:rPr>
                <w:noProof/>
                <w:webHidden/>
              </w:rPr>
              <w:fldChar w:fldCharType="end"/>
            </w:r>
          </w:hyperlink>
        </w:p>
        <w:p w14:paraId="5F5E1FE5" w14:textId="4A539D1D" w:rsidR="00D06782" w:rsidRDefault="00D06782">
          <w:pPr>
            <w:pStyle w:val="TOC2"/>
            <w:tabs>
              <w:tab w:val="right" w:leader="dot" w:pos="9350"/>
            </w:tabs>
            <w:rPr>
              <w:rFonts w:eastAsiaTheme="minorEastAsia"/>
              <w:noProof/>
            </w:rPr>
          </w:pPr>
          <w:hyperlink w:anchor="_Toc166766950" w:history="1">
            <w:r w:rsidRPr="0028175F">
              <w:rPr>
                <w:rStyle w:val="Hyperlink"/>
                <w:rFonts w:eastAsia="Times New Roman" w:cs="Times New Roman"/>
                <w:b/>
                <w:noProof/>
              </w:rPr>
              <w:t>5.2 Stability and Robustness</w:t>
            </w:r>
            <w:r>
              <w:rPr>
                <w:noProof/>
                <w:webHidden/>
              </w:rPr>
              <w:tab/>
            </w:r>
            <w:r>
              <w:rPr>
                <w:noProof/>
                <w:webHidden/>
              </w:rPr>
              <w:fldChar w:fldCharType="begin"/>
            </w:r>
            <w:r>
              <w:rPr>
                <w:noProof/>
                <w:webHidden/>
              </w:rPr>
              <w:instrText xml:space="preserve"> PAGEREF _Toc166766950 \h </w:instrText>
            </w:r>
            <w:r>
              <w:rPr>
                <w:noProof/>
                <w:webHidden/>
              </w:rPr>
            </w:r>
            <w:r>
              <w:rPr>
                <w:noProof/>
                <w:webHidden/>
              </w:rPr>
              <w:fldChar w:fldCharType="separate"/>
            </w:r>
            <w:r w:rsidR="00CF21A7">
              <w:rPr>
                <w:noProof/>
                <w:webHidden/>
              </w:rPr>
              <w:t>31</w:t>
            </w:r>
            <w:r>
              <w:rPr>
                <w:noProof/>
                <w:webHidden/>
              </w:rPr>
              <w:fldChar w:fldCharType="end"/>
            </w:r>
          </w:hyperlink>
        </w:p>
        <w:p w14:paraId="38FA6E08" w14:textId="391BCF1D" w:rsidR="00D06782" w:rsidRDefault="00D06782">
          <w:pPr>
            <w:pStyle w:val="TOC1"/>
            <w:tabs>
              <w:tab w:val="right" w:leader="dot" w:pos="9350"/>
            </w:tabs>
            <w:rPr>
              <w:rFonts w:eastAsiaTheme="minorEastAsia"/>
              <w:noProof/>
            </w:rPr>
          </w:pPr>
          <w:hyperlink w:anchor="_Toc166766951" w:history="1">
            <w:r w:rsidRPr="0028175F">
              <w:rPr>
                <w:rStyle w:val="Hyperlink"/>
                <w:rFonts w:eastAsia="Times New Roman" w:cs="Times New Roman"/>
                <w:b/>
                <w:noProof/>
              </w:rPr>
              <w:t>6. Calculations</w:t>
            </w:r>
            <w:r>
              <w:rPr>
                <w:noProof/>
                <w:webHidden/>
              </w:rPr>
              <w:tab/>
            </w:r>
            <w:r>
              <w:rPr>
                <w:noProof/>
                <w:webHidden/>
              </w:rPr>
              <w:fldChar w:fldCharType="begin"/>
            </w:r>
            <w:r>
              <w:rPr>
                <w:noProof/>
                <w:webHidden/>
              </w:rPr>
              <w:instrText xml:space="preserve"> PAGEREF _Toc166766951 \h </w:instrText>
            </w:r>
            <w:r>
              <w:rPr>
                <w:noProof/>
                <w:webHidden/>
              </w:rPr>
            </w:r>
            <w:r>
              <w:rPr>
                <w:noProof/>
                <w:webHidden/>
              </w:rPr>
              <w:fldChar w:fldCharType="separate"/>
            </w:r>
            <w:r w:rsidR="00CF21A7">
              <w:rPr>
                <w:noProof/>
                <w:webHidden/>
              </w:rPr>
              <w:t>33</w:t>
            </w:r>
            <w:r>
              <w:rPr>
                <w:noProof/>
                <w:webHidden/>
              </w:rPr>
              <w:fldChar w:fldCharType="end"/>
            </w:r>
          </w:hyperlink>
        </w:p>
        <w:p w14:paraId="7A5BFA93" w14:textId="4D85E483" w:rsidR="00D06782" w:rsidRDefault="00D06782">
          <w:pPr>
            <w:pStyle w:val="TOC2"/>
            <w:tabs>
              <w:tab w:val="right" w:leader="dot" w:pos="9350"/>
            </w:tabs>
            <w:rPr>
              <w:rFonts w:eastAsiaTheme="minorEastAsia"/>
              <w:noProof/>
            </w:rPr>
          </w:pPr>
          <w:hyperlink w:anchor="_Toc166766952" w:history="1">
            <w:r w:rsidRPr="0028175F">
              <w:rPr>
                <w:rStyle w:val="Hyperlink"/>
                <w:rFonts w:eastAsia="Times New Roman" w:cs="Times New Roman"/>
                <w:b/>
                <w:noProof/>
              </w:rPr>
              <w:t>6.1 Weight distribution</w:t>
            </w:r>
            <w:r>
              <w:rPr>
                <w:noProof/>
                <w:webHidden/>
              </w:rPr>
              <w:tab/>
            </w:r>
            <w:r>
              <w:rPr>
                <w:noProof/>
                <w:webHidden/>
              </w:rPr>
              <w:fldChar w:fldCharType="begin"/>
            </w:r>
            <w:r>
              <w:rPr>
                <w:noProof/>
                <w:webHidden/>
              </w:rPr>
              <w:instrText xml:space="preserve"> PAGEREF _Toc166766952 \h </w:instrText>
            </w:r>
            <w:r>
              <w:rPr>
                <w:noProof/>
                <w:webHidden/>
              </w:rPr>
            </w:r>
            <w:r>
              <w:rPr>
                <w:noProof/>
                <w:webHidden/>
              </w:rPr>
              <w:fldChar w:fldCharType="separate"/>
            </w:r>
            <w:r w:rsidR="00CF21A7">
              <w:rPr>
                <w:noProof/>
                <w:webHidden/>
              </w:rPr>
              <w:t>33</w:t>
            </w:r>
            <w:r>
              <w:rPr>
                <w:noProof/>
                <w:webHidden/>
              </w:rPr>
              <w:fldChar w:fldCharType="end"/>
            </w:r>
          </w:hyperlink>
        </w:p>
        <w:p w14:paraId="35A8D928" w14:textId="1C6377D7" w:rsidR="00D06782" w:rsidRDefault="00D06782">
          <w:pPr>
            <w:pStyle w:val="TOC2"/>
            <w:tabs>
              <w:tab w:val="right" w:leader="dot" w:pos="9350"/>
            </w:tabs>
            <w:rPr>
              <w:rFonts w:eastAsiaTheme="minorEastAsia"/>
              <w:noProof/>
            </w:rPr>
          </w:pPr>
          <w:hyperlink w:anchor="_Toc166766953" w:history="1">
            <w:r w:rsidRPr="0028175F">
              <w:rPr>
                <w:rStyle w:val="Hyperlink"/>
                <w:rFonts w:eastAsia="Times New Roman" w:cs="Times New Roman"/>
                <w:b/>
                <w:noProof/>
              </w:rPr>
              <w:t>6.2 Center of Mass</w:t>
            </w:r>
            <w:r>
              <w:rPr>
                <w:noProof/>
                <w:webHidden/>
              </w:rPr>
              <w:tab/>
            </w:r>
            <w:r>
              <w:rPr>
                <w:noProof/>
                <w:webHidden/>
              </w:rPr>
              <w:fldChar w:fldCharType="begin"/>
            </w:r>
            <w:r>
              <w:rPr>
                <w:noProof/>
                <w:webHidden/>
              </w:rPr>
              <w:instrText xml:space="preserve"> PAGEREF _Toc166766953 \h </w:instrText>
            </w:r>
            <w:r>
              <w:rPr>
                <w:noProof/>
                <w:webHidden/>
              </w:rPr>
            </w:r>
            <w:r>
              <w:rPr>
                <w:noProof/>
                <w:webHidden/>
              </w:rPr>
              <w:fldChar w:fldCharType="separate"/>
            </w:r>
            <w:r w:rsidR="00CF21A7">
              <w:rPr>
                <w:noProof/>
                <w:webHidden/>
              </w:rPr>
              <w:t>36</w:t>
            </w:r>
            <w:r>
              <w:rPr>
                <w:noProof/>
                <w:webHidden/>
              </w:rPr>
              <w:fldChar w:fldCharType="end"/>
            </w:r>
          </w:hyperlink>
        </w:p>
        <w:p w14:paraId="299FA1D5" w14:textId="2B38068A" w:rsidR="00D06782" w:rsidRDefault="00D06782">
          <w:pPr>
            <w:pStyle w:val="TOC2"/>
            <w:tabs>
              <w:tab w:val="right" w:leader="dot" w:pos="9350"/>
            </w:tabs>
            <w:rPr>
              <w:rFonts w:eastAsiaTheme="minorEastAsia"/>
              <w:noProof/>
            </w:rPr>
          </w:pPr>
          <w:hyperlink w:anchor="_Toc166766954" w:history="1">
            <w:r w:rsidRPr="0028175F">
              <w:rPr>
                <w:rStyle w:val="Hyperlink"/>
                <w:rFonts w:eastAsia="Times New Roman" w:cs="Times New Roman"/>
                <w:b/>
                <w:noProof/>
              </w:rPr>
              <w:t>6.3 Moment of Inertia</w:t>
            </w:r>
            <w:r>
              <w:rPr>
                <w:noProof/>
                <w:webHidden/>
              </w:rPr>
              <w:tab/>
            </w:r>
            <w:r>
              <w:rPr>
                <w:noProof/>
                <w:webHidden/>
              </w:rPr>
              <w:fldChar w:fldCharType="begin"/>
            </w:r>
            <w:r>
              <w:rPr>
                <w:noProof/>
                <w:webHidden/>
              </w:rPr>
              <w:instrText xml:space="preserve"> PAGEREF _Toc166766954 \h </w:instrText>
            </w:r>
            <w:r>
              <w:rPr>
                <w:noProof/>
                <w:webHidden/>
              </w:rPr>
            </w:r>
            <w:r>
              <w:rPr>
                <w:noProof/>
                <w:webHidden/>
              </w:rPr>
              <w:fldChar w:fldCharType="separate"/>
            </w:r>
            <w:r w:rsidR="00CF21A7">
              <w:rPr>
                <w:noProof/>
                <w:webHidden/>
              </w:rPr>
              <w:t>38</w:t>
            </w:r>
            <w:r>
              <w:rPr>
                <w:noProof/>
                <w:webHidden/>
              </w:rPr>
              <w:fldChar w:fldCharType="end"/>
            </w:r>
          </w:hyperlink>
        </w:p>
        <w:p w14:paraId="6C103B19" w14:textId="32540B7B" w:rsidR="00D06782" w:rsidRDefault="00D06782">
          <w:pPr>
            <w:pStyle w:val="TOC2"/>
            <w:tabs>
              <w:tab w:val="right" w:leader="dot" w:pos="9350"/>
            </w:tabs>
            <w:rPr>
              <w:rFonts w:eastAsiaTheme="minorEastAsia"/>
              <w:noProof/>
            </w:rPr>
          </w:pPr>
          <w:hyperlink w:anchor="_Toc166766955" w:history="1">
            <w:r w:rsidRPr="0028175F">
              <w:rPr>
                <w:rStyle w:val="Hyperlink"/>
                <w:rFonts w:eastAsia="Times New Roman" w:cs="Times New Roman"/>
                <w:b/>
                <w:noProof/>
              </w:rPr>
              <w:t>6.4 Friction</w:t>
            </w:r>
            <w:r>
              <w:rPr>
                <w:noProof/>
                <w:webHidden/>
              </w:rPr>
              <w:tab/>
            </w:r>
            <w:r>
              <w:rPr>
                <w:noProof/>
                <w:webHidden/>
              </w:rPr>
              <w:fldChar w:fldCharType="begin"/>
            </w:r>
            <w:r>
              <w:rPr>
                <w:noProof/>
                <w:webHidden/>
              </w:rPr>
              <w:instrText xml:space="preserve"> PAGEREF _Toc166766955 \h </w:instrText>
            </w:r>
            <w:r>
              <w:rPr>
                <w:noProof/>
                <w:webHidden/>
              </w:rPr>
            </w:r>
            <w:r>
              <w:rPr>
                <w:noProof/>
                <w:webHidden/>
              </w:rPr>
              <w:fldChar w:fldCharType="separate"/>
            </w:r>
            <w:r w:rsidR="00CF21A7">
              <w:rPr>
                <w:noProof/>
                <w:webHidden/>
              </w:rPr>
              <w:t>41</w:t>
            </w:r>
            <w:r>
              <w:rPr>
                <w:noProof/>
                <w:webHidden/>
              </w:rPr>
              <w:fldChar w:fldCharType="end"/>
            </w:r>
          </w:hyperlink>
        </w:p>
        <w:p w14:paraId="45B81C4D" w14:textId="5C6F9233" w:rsidR="00D06782" w:rsidRDefault="00D06782">
          <w:pPr>
            <w:pStyle w:val="TOC2"/>
            <w:tabs>
              <w:tab w:val="right" w:leader="dot" w:pos="9350"/>
            </w:tabs>
            <w:rPr>
              <w:rFonts w:eastAsiaTheme="minorEastAsia"/>
              <w:noProof/>
            </w:rPr>
          </w:pPr>
          <w:hyperlink w:anchor="_Toc166766956" w:history="1">
            <w:r w:rsidRPr="0028175F">
              <w:rPr>
                <w:rStyle w:val="Hyperlink"/>
                <w:rFonts w:eastAsia="Times New Roman" w:cs="Times New Roman"/>
                <w:b/>
                <w:noProof/>
              </w:rPr>
              <w:t>6.5 Angle of friction</w:t>
            </w:r>
            <w:r>
              <w:rPr>
                <w:noProof/>
                <w:webHidden/>
              </w:rPr>
              <w:tab/>
            </w:r>
            <w:r>
              <w:rPr>
                <w:noProof/>
                <w:webHidden/>
              </w:rPr>
              <w:fldChar w:fldCharType="begin"/>
            </w:r>
            <w:r>
              <w:rPr>
                <w:noProof/>
                <w:webHidden/>
              </w:rPr>
              <w:instrText xml:space="preserve"> PAGEREF _Toc166766956 \h </w:instrText>
            </w:r>
            <w:r>
              <w:rPr>
                <w:noProof/>
                <w:webHidden/>
              </w:rPr>
            </w:r>
            <w:r>
              <w:rPr>
                <w:noProof/>
                <w:webHidden/>
              </w:rPr>
              <w:fldChar w:fldCharType="separate"/>
            </w:r>
            <w:r w:rsidR="00CF21A7">
              <w:rPr>
                <w:noProof/>
                <w:webHidden/>
              </w:rPr>
              <w:t>44</w:t>
            </w:r>
            <w:r>
              <w:rPr>
                <w:noProof/>
                <w:webHidden/>
              </w:rPr>
              <w:fldChar w:fldCharType="end"/>
            </w:r>
          </w:hyperlink>
        </w:p>
        <w:p w14:paraId="4322974E" w14:textId="5E36BDB7" w:rsidR="00D06782" w:rsidRDefault="00D06782">
          <w:pPr>
            <w:pStyle w:val="TOC2"/>
            <w:tabs>
              <w:tab w:val="right" w:leader="dot" w:pos="9350"/>
            </w:tabs>
            <w:rPr>
              <w:rFonts w:eastAsiaTheme="minorEastAsia"/>
              <w:noProof/>
            </w:rPr>
          </w:pPr>
          <w:hyperlink w:anchor="_Toc166766957" w:history="1">
            <w:r w:rsidRPr="0028175F">
              <w:rPr>
                <w:rStyle w:val="Hyperlink"/>
                <w:rFonts w:eastAsia="Times New Roman" w:cs="Times New Roman"/>
                <w:b/>
                <w:noProof/>
              </w:rPr>
              <w:t>6.6 Velocity time graph using Matlab</w:t>
            </w:r>
            <w:r>
              <w:rPr>
                <w:noProof/>
                <w:webHidden/>
              </w:rPr>
              <w:tab/>
            </w:r>
            <w:r>
              <w:rPr>
                <w:noProof/>
                <w:webHidden/>
              </w:rPr>
              <w:fldChar w:fldCharType="begin"/>
            </w:r>
            <w:r>
              <w:rPr>
                <w:noProof/>
                <w:webHidden/>
              </w:rPr>
              <w:instrText xml:space="preserve"> PAGEREF _Toc166766957 \h </w:instrText>
            </w:r>
            <w:r>
              <w:rPr>
                <w:noProof/>
                <w:webHidden/>
              </w:rPr>
            </w:r>
            <w:r>
              <w:rPr>
                <w:noProof/>
                <w:webHidden/>
              </w:rPr>
              <w:fldChar w:fldCharType="separate"/>
            </w:r>
            <w:r w:rsidR="00CF21A7">
              <w:rPr>
                <w:noProof/>
                <w:webHidden/>
              </w:rPr>
              <w:t>45</w:t>
            </w:r>
            <w:r>
              <w:rPr>
                <w:noProof/>
                <w:webHidden/>
              </w:rPr>
              <w:fldChar w:fldCharType="end"/>
            </w:r>
          </w:hyperlink>
        </w:p>
        <w:p w14:paraId="2113634E" w14:textId="585731D2" w:rsidR="00D06782" w:rsidRDefault="00D06782">
          <w:pPr>
            <w:pStyle w:val="TOC1"/>
            <w:tabs>
              <w:tab w:val="right" w:leader="dot" w:pos="9350"/>
            </w:tabs>
            <w:rPr>
              <w:rFonts w:eastAsiaTheme="minorEastAsia"/>
              <w:noProof/>
            </w:rPr>
          </w:pPr>
          <w:hyperlink w:anchor="_Toc166766958" w:history="1">
            <w:r w:rsidRPr="0028175F">
              <w:rPr>
                <w:rStyle w:val="Hyperlink"/>
                <w:rFonts w:eastAsia="Times New Roman" w:cs="Times New Roman"/>
                <w:b/>
                <w:noProof/>
              </w:rPr>
              <w:t>7. Design Improvements</w:t>
            </w:r>
            <w:r>
              <w:rPr>
                <w:noProof/>
                <w:webHidden/>
              </w:rPr>
              <w:tab/>
            </w:r>
            <w:r>
              <w:rPr>
                <w:noProof/>
                <w:webHidden/>
              </w:rPr>
              <w:fldChar w:fldCharType="begin"/>
            </w:r>
            <w:r>
              <w:rPr>
                <w:noProof/>
                <w:webHidden/>
              </w:rPr>
              <w:instrText xml:space="preserve"> PAGEREF _Toc166766958 \h </w:instrText>
            </w:r>
            <w:r>
              <w:rPr>
                <w:noProof/>
                <w:webHidden/>
              </w:rPr>
            </w:r>
            <w:r>
              <w:rPr>
                <w:noProof/>
                <w:webHidden/>
              </w:rPr>
              <w:fldChar w:fldCharType="separate"/>
            </w:r>
            <w:r w:rsidR="00CF21A7">
              <w:rPr>
                <w:noProof/>
                <w:webHidden/>
              </w:rPr>
              <w:t>50</w:t>
            </w:r>
            <w:r>
              <w:rPr>
                <w:noProof/>
                <w:webHidden/>
              </w:rPr>
              <w:fldChar w:fldCharType="end"/>
            </w:r>
          </w:hyperlink>
        </w:p>
        <w:p w14:paraId="7FD56440" w14:textId="5D77D2EE" w:rsidR="00D06782" w:rsidRDefault="00D06782">
          <w:pPr>
            <w:pStyle w:val="TOC2"/>
            <w:tabs>
              <w:tab w:val="right" w:leader="dot" w:pos="9350"/>
            </w:tabs>
            <w:rPr>
              <w:rFonts w:eastAsiaTheme="minorEastAsia"/>
              <w:noProof/>
            </w:rPr>
          </w:pPr>
          <w:hyperlink w:anchor="_Toc166766959" w:history="1">
            <w:r w:rsidRPr="0028175F">
              <w:rPr>
                <w:rStyle w:val="Hyperlink"/>
                <w:rFonts w:eastAsia="Times New Roman" w:cs="Times New Roman"/>
                <w:b/>
                <w:noProof/>
              </w:rPr>
              <w:t>7.1 Enhanced Sensory Inputs</w:t>
            </w:r>
            <w:r>
              <w:rPr>
                <w:noProof/>
                <w:webHidden/>
              </w:rPr>
              <w:tab/>
            </w:r>
            <w:r>
              <w:rPr>
                <w:noProof/>
                <w:webHidden/>
              </w:rPr>
              <w:fldChar w:fldCharType="begin"/>
            </w:r>
            <w:r>
              <w:rPr>
                <w:noProof/>
                <w:webHidden/>
              </w:rPr>
              <w:instrText xml:space="preserve"> PAGEREF _Toc166766959 \h </w:instrText>
            </w:r>
            <w:r>
              <w:rPr>
                <w:noProof/>
                <w:webHidden/>
              </w:rPr>
            </w:r>
            <w:r>
              <w:rPr>
                <w:noProof/>
                <w:webHidden/>
              </w:rPr>
              <w:fldChar w:fldCharType="separate"/>
            </w:r>
            <w:r w:rsidR="00CF21A7">
              <w:rPr>
                <w:noProof/>
                <w:webHidden/>
              </w:rPr>
              <w:t>50</w:t>
            </w:r>
            <w:r>
              <w:rPr>
                <w:noProof/>
                <w:webHidden/>
              </w:rPr>
              <w:fldChar w:fldCharType="end"/>
            </w:r>
          </w:hyperlink>
        </w:p>
        <w:p w14:paraId="3873DEF1" w14:textId="368AF05A" w:rsidR="00D06782" w:rsidRDefault="00D06782">
          <w:pPr>
            <w:pStyle w:val="TOC2"/>
            <w:tabs>
              <w:tab w:val="right" w:leader="dot" w:pos="9350"/>
            </w:tabs>
            <w:rPr>
              <w:rFonts w:eastAsiaTheme="minorEastAsia"/>
              <w:noProof/>
            </w:rPr>
          </w:pPr>
          <w:hyperlink w:anchor="_Toc166766960" w:history="1">
            <w:r w:rsidRPr="0028175F">
              <w:rPr>
                <w:rStyle w:val="Hyperlink"/>
                <w:rFonts w:eastAsia="Times New Roman" w:cs="Times New Roman"/>
                <w:b/>
                <w:noProof/>
              </w:rPr>
              <w:t>7.2 Mechanical Adjustments</w:t>
            </w:r>
            <w:r>
              <w:rPr>
                <w:noProof/>
                <w:webHidden/>
              </w:rPr>
              <w:tab/>
            </w:r>
            <w:r>
              <w:rPr>
                <w:noProof/>
                <w:webHidden/>
              </w:rPr>
              <w:fldChar w:fldCharType="begin"/>
            </w:r>
            <w:r>
              <w:rPr>
                <w:noProof/>
                <w:webHidden/>
              </w:rPr>
              <w:instrText xml:space="preserve"> PAGEREF _Toc166766960 \h </w:instrText>
            </w:r>
            <w:r>
              <w:rPr>
                <w:noProof/>
                <w:webHidden/>
              </w:rPr>
            </w:r>
            <w:r>
              <w:rPr>
                <w:noProof/>
                <w:webHidden/>
              </w:rPr>
              <w:fldChar w:fldCharType="separate"/>
            </w:r>
            <w:r w:rsidR="00CF21A7">
              <w:rPr>
                <w:noProof/>
                <w:webHidden/>
              </w:rPr>
              <w:t>51</w:t>
            </w:r>
            <w:r>
              <w:rPr>
                <w:noProof/>
                <w:webHidden/>
              </w:rPr>
              <w:fldChar w:fldCharType="end"/>
            </w:r>
          </w:hyperlink>
        </w:p>
        <w:p w14:paraId="503C8869" w14:textId="523E8D22" w:rsidR="00D06782" w:rsidRDefault="00D06782">
          <w:pPr>
            <w:pStyle w:val="TOC1"/>
            <w:tabs>
              <w:tab w:val="right" w:leader="dot" w:pos="9350"/>
            </w:tabs>
            <w:rPr>
              <w:rFonts w:eastAsiaTheme="minorEastAsia"/>
              <w:noProof/>
            </w:rPr>
          </w:pPr>
          <w:hyperlink w:anchor="_Toc166766961" w:history="1">
            <w:r w:rsidRPr="0028175F">
              <w:rPr>
                <w:rStyle w:val="Hyperlink"/>
                <w:rFonts w:eastAsia="Times New Roman" w:cs="Times New Roman"/>
                <w:b/>
                <w:noProof/>
              </w:rPr>
              <w:t>8. Conclusion</w:t>
            </w:r>
            <w:r>
              <w:rPr>
                <w:noProof/>
                <w:webHidden/>
              </w:rPr>
              <w:tab/>
            </w:r>
            <w:r>
              <w:rPr>
                <w:noProof/>
                <w:webHidden/>
              </w:rPr>
              <w:fldChar w:fldCharType="begin"/>
            </w:r>
            <w:r>
              <w:rPr>
                <w:noProof/>
                <w:webHidden/>
              </w:rPr>
              <w:instrText xml:space="preserve"> PAGEREF _Toc166766961 \h </w:instrText>
            </w:r>
            <w:r>
              <w:rPr>
                <w:noProof/>
                <w:webHidden/>
              </w:rPr>
            </w:r>
            <w:r>
              <w:rPr>
                <w:noProof/>
                <w:webHidden/>
              </w:rPr>
              <w:fldChar w:fldCharType="separate"/>
            </w:r>
            <w:r w:rsidR="00CF21A7">
              <w:rPr>
                <w:noProof/>
                <w:webHidden/>
              </w:rPr>
              <w:t>52</w:t>
            </w:r>
            <w:r>
              <w:rPr>
                <w:noProof/>
                <w:webHidden/>
              </w:rPr>
              <w:fldChar w:fldCharType="end"/>
            </w:r>
          </w:hyperlink>
        </w:p>
        <w:p w14:paraId="3D49FB36" w14:textId="0D171B5C" w:rsidR="00D06782" w:rsidRDefault="00D06782">
          <w:pPr>
            <w:pStyle w:val="TOC1"/>
            <w:tabs>
              <w:tab w:val="right" w:leader="dot" w:pos="9350"/>
            </w:tabs>
            <w:rPr>
              <w:rFonts w:eastAsiaTheme="minorEastAsia"/>
              <w:noProof/>
            </w:rPr>
          </w:pPr>
          <w:hyperlink w:anchor="_Toc166766962" w:history="1">
            <w:r w:rsidRPr="0028175F">
              <w:rPr>
                <w:rStyle w:val="Hyperlink"/>
                <w:rFonts w:eastAsia="Times New Roman" w:cs="Times New Roman"/>
                <w:b/>
                <w:noProof/>
              </w:rPr>
              <w:t>9. References</w:t>
            </w:r>
            <w:r>
              <w:rPr>
                <w:noProof/>
                <w:webHidden/>
              </w:rPr>
              <w:tab/>
            </w:r>
            <w:r>
              <w:rPr>
                <w:noProof/>
                <w:webHidden/>
              </w:rPr>
              <w:fldChar w:fldCharType="begin"/>
            </w:r>
            <w:r>
              <w:rPr>
                <w:noProof/>
                <w:webHidden/>
              </w:rPr>
              <w:instrText xml:space="preserve"> PAGEREF _Toc166766962 \h </w:instrText>
            </w:r>
            <w:r>
              <w:rPr>
                <w:noProof/>
                <w:webHidden/>
              </w:rPr>
            </w:r>
            <w:r>
              <w:rPr>
                <w:noProof/>
                <w:webHidden/>
              </w:rPr>
              <w:fldChar w:fldCharType="separate"/>
            </w:r>
            <w:r w:rsidR="00CF21A7">
              <w:rPr>
                <w:noProof/>
                <w:webHidden/>
              </w:rPr>
              <w:t>53</w:t>
            </w:r>
            <w:r>
              <w:rPr>
                <w:noProof/>
                <w:webHidden/>
              </w:rPr>
              <w:fldChar w:fldCharType="end"/>
            </w:r>
          </w:hyperlink>
        </w:p>
        <w:p w14:paraId="5A372301" w14:textId="5B669DF4" w:rsidR="00D06782" w:rsidRDefault="00D06782">
          <w:pPr>
            <w:pStyle w:val="TOC1"/>
            <w:tabs>
              <w:tab w:val="right" w:leader="dot" w:pos="9350"/>
            </w:tabs>
            <w:rPr>
              <w:rFonts w:eastAsiaTheme="minorEastAsia"/>
              <w:noProof/>
            </w:rPr>
          </w:pPr>
          <w:hyperlink w:anchor="_Toc166766963" w:history="1">
            <w:r w:rsidRPr="0028175F">
              <w:rPr>
                <w:rStyle w:val="Hyperlink"/>
                <w:b/>
                <w:noProof/>
                <w:lang w:val="de-DE"/>
              </w:rPr>
              <w:t>10. Appendix</w:t>
            </w:r>
            <w:r>
              <w:rPr>
                <w:noProof/>
                <w:webHidden/>
              </w:rPr>
              <w:tab/>
            </w:r>
            <w:r>
              <w:rPr>
                <w:noProof/>
                <w:webHidden/>
              </w:rPr>
              <w:fldChar w:fldCharType="begin"/>
            </w:r>
            <w:r>
              <w:rPr>
                <w:noProof/>
                <w:webHidden/>
              </w:rPr>
              <w:instrText xml:space="preserve"> PAGEREF _Toc166766963 \h </w:instrText>
            </w:r>
            <w:r>
              <w:rPr>
                <w:noProof/>
                <w:webHidden/>
              </w:rPr>
            </w:r>
            <w:r>
              <w:rPr>
                <w:noProof/>
                <w:webHidden/>
              </w:rPr>
              <w:fldChar w:fldCharType="separate"/>
            </w:r>
            <w:r w:rsidR="00CF21A7">
              <w:rPr>
                <w:noProof/>
                <w:webHidden/>
              </w:rPr>
              <w:t>55</w:t>
            </w:r>
            <w:r>
              <w:rPr>
                <w:noProof/>
                <w:webHidden/>
              </w:rPr>
              <w:fldChar w:fldCharType="end"/>
            </w:r>
          </w:hyperlink>
        </w:p>
        <w:p w14:paraId="53EA9704" w14:textId="1046B5C8" w:rsidR="00326C07" w:rsidRDefault="00326C07" w:rsidP="00315367">
          <w:pPr>
            <w:spacing w:line="360" w:lineRule="auto"/>
            <w:rPr>
              <w:b/>
              <w:bCs/>
              <w:noProof/>
            </w:rPr>
          </w:pPr>
          <w:r w:rsidRPr="00326C07">
            <w:rPr>
              <w:rFonts w:ascii="Times New Roman" w:hAnsi="Times New Roman" w:cs="Times New Roman"/>
              <w:b/>
              <w:bCs/>
              <w:noProof/>
            </w:rPr>
            <w:fldChar w:fldCharType="end"/>
          </w:r>
        </w:p>
      </w:sdtContent>
    </w:sdt>
    <w:p w14:paraId="6DC3DD6E" w14:textId="5A057BE0" w:rsidR="531D73E8" w:rsidRDefault="531D73E8" w:rsidP="00315367">
      <w:pPr>
        <w:spacing w:line="360" w:lineRule="auto"/>
      </w:pPr>
      <w:r>
        <w:br w:type="page"/>
      </w:r>
    </w:p>
    <w:p w14:paraId="2B20CB7F" w14:textId="2AE9DAF4" w:rsidR="00A56F40" w:rsidRPr="00DB1715" w:rsidRDefault="00A56F40" w:rsidP="00315367">
      <w:pPr>
        <w:pStyle w:val="Heading1"/>
        <w:numPr>
          <w:ilvl w:val="0"/>
          <w:numId w:val="7"/>
        </w:numPr>
        <w:spacing w:line="360" w:lineRule="auto"/>
        <w:rPr>
          <w:rFonts w:eastAsia="Times New Roman" w:cs="Times New Roman"/>
          <w:b/>
          <w:sz w:val="32"/>
          <w:szCs w:val="32"/>
        </w:rPr>
      </w:pPr>
      <w:bookmarkStart w:id="3" w:name="_Toc2081710899"/>
      <w:bookmarkStart w:id="4" w:name="_Toc1423290074"/>
      <w:bookmarkStart w:id="5" w:name="_Toc166766936"/>
      <w:r w:rsidRPr="3D4EF9FA">
        <w:rPr>
          <w:rFonts w:eastAsia="Times New Roman" w:cs="Times New Roman"/>
          <w:b/>
        </w:rPr>
        <w:lastRenderedPageBreak/>
        <w:t>Introduction</w:t>
      </w:r>
      <w:bookmarkEnd w:id="3"/>
      <w:bookmarkEnd w:id="4"/>
      <w:bookmarkEnd w:id="5"/>
    </w:p>
    <w:p w14:paraId="227699D3" w14:textId="77777777" w:rsidR="00DB1715" w:rsidRPr="00DB1715" w:rsidRDefault="00DB1715" w:rsidP="00315367">
      <w:pPr>
        <w:spacing w:line="360" w:lineRule="auto"/>
        <w:rPr>
          <w:rFonts w:ascii="Times New Roman" w:eastAsia="Times New Roman" w:hAnsi="Times New Roman" w:cs="Times New Roman"/>
        </w:rPr>
      </w:pPr>
    </w:p>
    <w:p w14:paraId="586F94DA" w14:textId="23E0A820" w:rsidR="00DB1715" w:rsidRPr="00DB1715" w:rsidRDefault="00DB171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OSOYOO V2.1 Robot Car, which utilizes Arduino technology, is an excellent tool for learning about robotics and control systems. This project focuses on </w:t>
      </w:r>
      <w:r w:rsidR="00676418">
        <w:rPr>
          <w:rFonts w:ascii="Times New Roman" w:eastAsia="Times New Roman" w:hAnsi="Times New Roman" w:cs="Times New Roman"/>
        </w:rPr>
        <w:t>implementing</w:t>
      </w:r>
      <w:r w:rsidRPr="3D4EF9FA">
        <w:rPr>
          <w:rFonts w:ascii="Times New Roman" w:eastAsia="Times New Roman" w:hAnsi="Times New Roman" w:cs="Times New Roman"/>
        </w:rPr>
        <w:t xml:space="preserve"> a PID controller to help the car navigate a loop track with speed and precision. </w:t>
      </w:r>
    </w:p>
    <w:p w14:paraId="780991E1" w14:textId="0432F78A" w:rsidR="00DB1715" w:rsidRPr="00DB1715" w:rsidRDefault="00DB171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In educational robotics, mastering advanced control systems like PID controllers is vital. These controllers are widely used because they can maintain desired outcomes with great accuracy. By implementing a PID controller in the OSOYOO V2.1 Robot Car, students can gain practical experience in fine-tuning and optimizing control systems to meet specific performance targets.</w:t>
      </w:r>
    </w:p>
    <w:p w14:paraId="32C259EE" w14:textId="74B34E5A" w:rsidR="00DB1715" w:rsidRPr="00DB1715" w:rsidRDefault="00DB171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A PID controller works by continuously measuring the error between a desired setpoint and the car’s current position. It then adjusts the steering based on three components: proportional, integral, and derivative. The proportional component addresses the current error, the integral component corrects accumulated past errors, and the derivative component predicts future errors to smooth out the control response.</w:t>
      </w:r>
    </w:p>
    <w:p w14:paraId="2F53CADF" w14:textId="4D9D10DD" w:rsidR="00D32DC0" w:rsidRPr="00DB1715" w:rsidRDefault="00DB1715"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rPr>
        <w:t>This project not only showcases the practical application of PID control but also highlights its importance in achieving precise and responsive robotic systems. By efficiently navigating a loop track, the robot car demonstrates how advanced control techniques can enhance performance. This project helps learners understand the complexities of control systems and their role in modern technology.</w:t>
      </w:r>
    </w:p>
    <w:p w14:paraId="72C35F53" w14:textId="77777777" w:rsidR="00BE7D51" w:rsidRPr="00DB1715" w:rsidRDefault="00BE7D51" w:rsidP="00315367">
      <w:pPr>
        <w:spacing w:line="360" w:lineRule="auto"/>
        <w:rPr>
          <w:rFonts w:ascii="Times New Roman" w:eastAsia="Times New Roman" w:hAnsi="Times New Roman" w:cs="Times New Roman"/>
          <w:b/>
        </w:rPr>
      </w:pPr>
    </w:p>
    <w:p w14:paraId="6F8CE953" w14:textId="77777777" w:rsidR="00BE7D51" w:rsidRPr="00DB1715" w:rsidRDefault="00BE7D51" w:rsidP="00315367">
      <w:pPr>
        <w:spacing w:line="360" w:lineRule="auto"/>
        <w:rPr>
          <w:rFonts w:ascii="Times New Roman" w:eastAsia="Times New Roman" w:hAnsi="Times New Roman" w:cs="Times New Roman"/>
          <w:b/>
        </w:rPr>
      </w:pPr>
    </w:p>
    <w:p w14:paraId="2E86370C" w14:textId="77777777" w:rsidR="00BE7D51" w:rsidRPr="00DB1715" w:rsidRDefault="00BE7D51" w:rsidP="00315367">
      <w:pPr>
        <w:spacing w:line="360" w:lineRule="auto"/>
        <w:rPr>
          <w:rFonts w:ascii="Times New Roman" w:eastAsia="Times New Roman" w:hAnsi="Times New Roman" w:cs="Times New Roman"/>
          <w:b/>
        </w:rPr>
      </w:pPr>
    </w:p>
    <w:p w14:paraId="3F1BC056" w14:textId="77777777" w:rsidR="00BE7D51" w:rsidRPr="00DB1715" w:rsidRDefault="00BE7D51" w:rsidP="00315367">
      <w:pPr>
        <w:spacing w:line="360" w:lineRule="auto"/>
        <w:rPr>
          <w:rFonts w:ascii="Times New Roman" w:eastAsia="Times New Roman" w:hAnsi="Times New Roman" w:cs="Times New Roman"/>
          <w:b/>
        </w:rPr>
      </w:pPr>
    </w:p>
    <w:p w14:paraId="0C04C2B4" w14:textId="77777777" w:rsidR="00BE7D51" w:rsidRPr="00DB1715" w:rsidRDefault="00BE7D51" w:rsidP="00315367">
      <w:pPr>
        <w:spacing w:line="360" w:lineRule="auto"/>
        <w:rPr>
          <w:rFonts w:ascii="Times New Roman" w:eastAsia="Times New Roman" w:hAnsi="Times New Roman" w:cs="Times New Roman"/>
          <w:b/>
        </w:rPr>
      </w:pPr>
    </w:p>
    <w:p w14:paraId="1051BF14" w14:textId="77777777" w:rsidR="00BE7D51" w:rsidRPr="00DB1715" w:rsidRDefault="00BE7D51" w:rsidP="00315367">
      <w:pPr>
        <w:spacing w:line="360" w:lineRule="auto"/>
        <w:rPr>
          <w:rFonts w:ascii="Times New Roman" w:eastAsia="Times New Roman" w:hAnsi="Times New Roman" w:cs="Times New Roman"/>
          <w:b/>
        </w:rPr>
      </w:pPr>
    </w:p>
    <w:p w14:paraId="6FC5A855" w14:textId="77777777" w:rsidR="00BE7D51" w:rsidRPr="00DB1715" w:rsidRDefault="00BE7D51" w:rsidP="00315367">
      <w:pPr>
        <w:spacing w:line="360" w:lineRule="auto"/>
        <w:rPr>
          <w:rFonts w:ascii="Times New Roman" w:eastAsia="Times New Roman" w:hAnsi="Times New Roman" w:cs="Times New Roman"/>
          <w:b/>
        </w:rPr>
      </w:pPr>
    </w:p>
    <w:p w14:paraId="47DBECFC" w14:textId="4BD97162" w:rsidR="00AA5288" w:rsidRPr="00DB1715" w:rsidRDefault="00AA5288" w:rsidP="00315367">
      <w:pPr>
        <w:pStyle w:val="Heading1"/>
        <w:spacing w:line="360" w:lineRule="auto"/>
        <w:rPr>
          <w:rFonts w:eastAsia="Times New Roman" w:cs="Times New Roman"/>
          <w:b/>
          <w:sz w:val="32"/>
          <w:szCs w:val="32"/>
        </w:rPr>
      </w:pPr>
      <w:bookmarkStart w:id="6" w:name="_Toc1801801290"/>
      <w:bookmarkStart w:id="7" w:name="_Toc1909734755"/>
      <w:bookmarkStart w:id="8" w:name="_Toc166766937"/>
      <w:r w:rsidRPr="05B3A1BF">
        <w:rPr>
          <w:rFonts w:eastAsia="Times New Roman" w:cs="Times New Roman"/>
          <w:b/>
        </w:rPr>
        <w:lastRenderedPageBreak/>
        <w:t>2. Controller Design and Modelling</w:t>
      </w:r>
      <w:bookmarkEnd w:id="6"/>
      <w:bookmarkEnd w:id="7"/>
      <w:bookmarkEnd w:id="8"/>
    </w:p>
    <w:p w14:paraId="5B1F6BF8" w14:textId="77777777" w:rsidR="00AA5288" w:rsidRPr="00DB1715" w:rsidRDefault="00AA5288" w:rsidP="00315367">
      <w:pPr>
        <w:spacing w:line="360" w:lineRule="auto"/>
        <w:rPr>
          <w:rFonts w:ascii="Times New Roman" w:eastAsia="Times New Roman" w:hAnsi="Times New Roman" w:cs="Times New Roman"/>
          <w:b/>
        </w:rPr>
      </w:pPr>
    </w:p>
    <w:p w14:paraId="5F7DF391" w14:textId="26C10F7B" w:rsidR="00AA5288" w:rsidRPr="00DB1715" w:rsidRDefault="00AA5288" w:rsidP="00315367">
      <w:pPr>
        <w:pStyle w:val="Heading2"/>
        <w:spacing w:line="360" w:lineRule="auto"/>
        <w:rPr>
          <w:rFonts w:eastAsia="Times New Roman" w:cs="Times New Roman"/>
          <w:b/>
          <w:szCs w:val="28"/>
        </w:rPr>
      </w:pPr>
      <w:bookmarkStart w:id="9" w:name="_Toc1180713610"/>
      <w:bookmarkStart w:id="10" w:name="_Toc22647541"/>
      <w:bookmarkStart w:id="11" w:name="_Toc166766938"/>
      <w:r w:rsidRPr="05B3A1BF">
        <w:rPr>
          <w:rFonts w:eastAsia="Times New Roman" w:cs="Times New Roman"/>
          <w:b/>
        </w:rPr>
        <w:t>2.1 PID Controller Design</w:t>
      </w:r>
      <w:bookmarkEnd w:id="9"/>
      <w:bookmarkEnd w:id="10"/>
      <w:bookmarkEnd w:id="11"/>
    </w:p>
    <w:p w14:paraId="7DF5DFC8" w14:textId="77777777" w:rsidR="00AA5288" w:rsidRPr="00DB1715" w:rsidRDefault="00AA5288" w:rsidP="00315367">
      <w:pPr>
        <w:spacing w:line="360" w:lineRule="auto"/>
        <w:rPr>
          <w:rFonts w:ascii="Times New Roman" w:eastAsia="Times New Roman" w:hAnsi="Times New Roman" w:cs="Times New Roman"/>
          <w:b/>
        </w:rPr>
      </w:pPr>
    </w:p>
    <w:p w14:paraId="2817EF5C" w14:textId="45D0207D" w:rsidR="00AA5288" w:rsidRPr="00DB1715" w:rsidRDefault="500DB4A9"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An advanced control mechanism frequently used in industrial control systems where accuracy and precision are essential is the PID (Proportional-Integral-Derivative) controller (Omega, 2019).</w:t>
      </w:r>
      <w:r w:rsidR="557309C2" w:rsidRPr="3D4EF9FA">
        <w:rPr>
          <w:rFonts w:ascii="Times New Roman" w:eastAsia="Times New Roman" w:hAnsi="Times New Roman" w:cs="Times New Roman"/>
        </w:rPr>
        <w:t xml:space="preserve"> By using a PID controller, the OSOYOO V2.1 Robot Car's steering may be dynamically adjusted based on real-time feedback with the goal of minimizing cross-track error, or the lateral distance between the vehicle and the desired track path.</w:t>
      </w:r>
    </w:p>
    <w:p w14:paraId="1D3FF80E" w14:textId="2D2F0CD3" w:rsidR="00781D21" w:rsidRPr="00DB1715" w:rsidRDefault="00781D21" w:rsidP="00315367">
      <w:pPr>
        <w:spacing w:line="360" w:lineRule="auto"/>
        <w:rPr>
          <w:rFonts w:ascii="Times New Roman" w:eastAsia="Times New Roman" w:hAnsi="Times New Roman" w:cs="Times New Roman"/>
        </w:rPr>
      </w:pPr>
    </w:p>
    <w:p w14:paraId="3946609B" w14:textId="2CCB87FE" w:rsidR="00AA5288" w:rsidRPr="00DB1715" w:rsidRDefault="00AA5288"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Proportional Component (P)</w:t>
      </w:r>
    </w:p>
    <w:p w14:paraId="5BF4FF63" w14:textId="77777777" w:rsidR="00AA5288" w:rsidRPr="00DB1715" w:rsidRDefault="00AA5288" w:rsidP="00315367">
      <w:pPr>
        <w:spacing w:line="360" w:lineRule="auto"/>
        <w:rPr>
          <w:rFonts w:ascii="Times New Roman" w:eastAsia="Times New Roman" w:hAnsi="Times New Roman" w:cs="Times New Roman"/>
        </w:rPr>
      </w:pPr>
    </w:p>
    <w:p w14:paraId="5707511D" w14:textId="4716C832" w:rsidR="00B719D2" w:rsidRPr="00DB1715" w:rsidRDefault="2CA9E4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PID controller's basic operation depends on the proportional term. The output it produces is exactly proportionate to the cross-track fault</w:t>
      </w:r>
      <w:r w:rsidRPr="4CDB1D27">
        <w:rPr>
          <w:rFonts w:ascii="system-ui" w:eastAsia="system-ui" w:hAnsi="system-ui" w:cs="system-ui"/>
          <w:color w:val="0D0D0D" w:themeColor="text1" w:themeTint="F2"/>
        </w:rPr>
        <w:t xml:space="preserve"> </w:t>
      </w:r>
      <w:r w:rsidR="6C22C0F0" w:rsidRPr="4CDB1D27">
        <w:rPr>
          <w:rFonts w:ascii="system-ui" w:eastAsia="system-ui" w:hAnsi="system-ui" w:cs="system-ui"/>
          <w:color w:val="0D0D0D" w:themeColor="text1" w:themeTint="F2"/>
        </w:rPr>
        <w:t>(Samak et al., 2021)</w:t>
      </w:r>
      <w:r w:rsidRPr="4CDB1D27">
        <w:rPr>
          <w:rFonts w:ascii="Times New Roman" w:eastAsia="Times New Roman" w:hAnsi="Times New Roman" w:cs="Times New Roman"/>
        </w:rPr>
        <w:t xml:space="preserve"> </w:t>
      </w:r>
      <w:r w:rsidRPr="3D4EF9FA">
        <w:rPr>
          <w:rFonts w:ascii="Times New Roman" w:eastAsia="Times New Roman" w:hAnsi="Times New Roman" w:cs="Times New Roman"/>
        </w:rPr>
        <w:t xml:space="preserve">When the robot car deviates from the intended path, the proportional control responds by producing a steering correction that is proportionate to the deviation. This implies that the corrective steering movement will be stronger the further the automobile is from the track center. One tuning parameter that can be used to modify the proportional response is </w:t>
      </w:r>
      <w:r w:rsidR="00AA032D" w:rsidRPr="3D4EF9FA">
        <w:rPr>
          <w:rFonts w:ascii="Times New Roman" w:eastAsia="Times New Roman" w:hAnsi="Times New Roman" w:cs="Times New Roman"/>
          <w:i/>
        </w:rPr>
        <w:t>K</w:t>
      </w:r>
      <w:r w:rsidR="00AA032D">
        <w:rPr>
          <w:rFonts w:ascii="Times New Roman" w:eastAsia="Times New Roman" w:hAnsi="Times New Roman" w:cs="Times New Roman"/>
          <w:i/>
          <w:vertAlign w:val="subscript"/>
        </w:rPr>
        <w:t>P</w:t>
      </w:r>
      <w:r w:rsidRPr="3D4EF9FA">
        <w:rPr>
          <w:rFonts w:ascii="Times New Roman" w:eastAsia="Times New Roman" w:hAnsi="Times New Roman" w:cs="Times New Roman"/>
        </w:rPr>
        <w:t xml:space="preserve">. The controller's response to an error is scaled by this parameter. </w:t>
      </w:r>
      <w:r w:rsidR="3C826B66" w:rsidRPr="0ED7C6B1">
        <w:rPr>
          <w:rFonts w:ascii="system-ui" w:eastAsia="system-ui" w:hAnsi="system-ui" w:cs="system-ui"/>
          <w:color w:val="0D0D0D" w:themeColor="text1" w:themeTint="F2"/>
        </w:rPr>
        <w:t>(Villafuerte et al., 2012)</w:t>
      </w:r>
      <w:r w:rsidR="3C826B66" w:rsidRPr="0ED7C6B1">
        <w:rPr>
          <w:rFonts w:ascii="Times New Roman" w:eastAsia="Times New Roman" w:hAnsi="Times New Roman" w:cs="Times New Roman"/>
        </w:rPr>
        <w:t xml:space="preserve"> </w:t>
      </w:r>
      <w:r w:rsidRPr="3D4EF9FA">
        <w:rPr>
          <w:rFonts w:ascii="Times New Roman" w:eastAsia="Times New Roman" w:hAnsi="Times New Roman" w:cs="Times New Roman"/>
        </w:rPr>
        <w:t xml:space="preserve">A car may overshoot or oscillate around the track center if its </w:t>
      </w:r>
      <w:r w:rsidR="00AA032D" w:rsidRPr="3D4EF9FA">
        <w:rPr>
          <w:rFonts w:ascii="Times New Roman" w:eastAsia="Times New Roman" w:hAnsi="Times New Roman" w:cs="Times New Roman"/>
          <w:i/>
        </w:rPr>
        <w:t>K</w:t>
      </w:r>
      <w:r w:rsidR="00AA032D">
        <w:rPr>
          <w:rFonts w:ascii="Times New Roman" w:eastAsia="Times New Roman" w:hAnsi="Times New Roman" w:cs="Times New Roman"/>
          <w:i/>
          <w:vertAlign w:val="subscript"/>
        </w:rPr>
        <w:t>P</w:t>
      </w:r>
      <w:r w:rsidR="00AA032D"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value is higher. However, a higher </w:t>
      </w:r>
      <w:r w:rsidR="00AA032D" w:rsidRPr="3D4EF9FA">
        <w:rPr>
          <w:rFonts w:ascii="Times New Roman" w:eastAsia="Times New Roman" w:hAnsi="Times New Roman" w:cs="Times New Roman"/>
          <w:i/>
        </w:rPr>
        <w:t>K</w:t>
      </w:r>
      <w:r w:rsidR="00AA032D">
        <w:rPr>
          <w:rFonts w:ascii="Times New Roman" w:eastAsia="Times New Roman" w:hAnsi="Times New Roman" w:cs="Times New Roman"/>
          <w:i/>
          <w:vertAlign w:val="subscript"/>
        </w:rPr>
        <w:t>P</w:t>
      </w:r>
      <w:r w:rsidRPr="3D4EF9FA">
        <w:rPr>
          <w:rFonts w:ascii="Times New Roman" w:eastAsia="Times New Roman" w:hAnsi="Times New Roman" w:cs="Times New Roman"/>
        </w:rPr>
        <w:t xml:space="preserve"> value might also cause an unstable response.</w:t>
      </w:r>
    </w:p>
    <w:p w14:paraId="5A159FAF" w14:textId="6AB032A2" w:rsidR="6FC0BC56" w:rsidRDefault="6FC0BC56" w:rsidP="00315367">
      <w:pPr>
        <w:spacing w:line="360" w:lineRule="auto"/>
        <w:rPr>
          <w:rFonts w:ascii="Times New Roman" w:eastAsia="Times New Roman" w:hAnsi="Times New Roman" w:cs="Times New Roman"/>
          <w:b/>
        </w:rPr>
      </w:pPr>
    </w:p>
    <w:p w14:paraId="519311F5" w14:textId="77777777" w:rsidR="00DF24CF" w:rsidRDefault="00DF24CF" w:rsidP="00315367">
      <w:pPr>
        <w:spacing w:line="360" w:lineRule="auto"/>
        <w:rPr>
          <w:rFonts w:ascii="Times New Roman" w:eastAsia="Times New Roman" w:hAnsi="Times New Roman" w:cs="Times New Roman"/>
          <w:b/>
        </w:rPr>
      </w:pPr>
    </w:p>
    <w:p w14:paraId="263ABD27" w14:textId="77777777" w:rsidR="00DF24CF" w:rsidRDefault="00DF24CF" w:rsidP="00315367">
      <w:pPr>
        <w:spacing w:line="360" w:lineRule="auto"/>
        <w:rPr>
          <w:rFonts w:ascii="Times New Roman" w:eastAsia="Times New Roman" w:hAnsi="Times New Roman" w:cs="Times New Roman"/>
          <w:b/>
        </w:rPr>
      </w:pPr>
    </w:p>
    <w:p w14:paraId="17FFFA89" w14:textId="77777777" w:rsidR="00DF24CF" w:rsidRDefault="00DF24CF" w:rsidP="00315367">
      <w:pPr>
        <w:spacing w:line="360" w:lineRule="auto"/>
        <w:rPr>
          <w:rFonts w:ascii="Times New Roman" w:eastAsia="Times New Roman" w:hAnsi="Times New Roman" w:cs="Times New Roman"/>
          <w:b/>
        </w:rPr>
      </w:pPr>
    </w:p>
    <w:p w14:paraId="41383BE0" w14:textId="77777777" w:rsidR="00DF24CF" w:rsidRPr="00DB1715" w:rsidRDefault="00DF24CF" w:rsidP="00315367">
      <w:pPr>
        <w:spacing w:line="360" w:lineRule="auto"/>
        <w:rPr>
          <w:rFonts w:ascii="Times New Roman" w:eastAsia="Times New Roman" w:hAnsi="Times New Roman" w:cs="Times New Roman"/>
          <w:b/>
        </w:rPr>
      </w:pPr>
    </w:p>
    <w:p w14:paraId="72BCAEC1" w14:textId="502AE743" w:rsidR="00AA5288" w:rsidRPr="00DB1715" w:rsidRDefault="00AA5288"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Integral Component (I)</w:t>
      </w:r>
    </w:p>
    <w:p w14:paraId="4B891D12" w14:textId="08EC8F5B" w:rsidR="00AA5288" w:rsidRPr="00DB1715" w:rsidRDefault="00AA5288" w:rsidP="00315367">
      <w:pPr>
        <w:spacing w:line="360" w:lineRule="auto"/>
        <w:rPr>
          <w:rFonts w:ascii="Times New Roman" w:eastAsia="Times New Roman" w:hAnsi="Times New Roman" w:cs="Times New Roman"/>
        </w:rPr>
      </w:pPr>
    </w:p>
    <w:p w14:paraId="662D1839" w14:textId="6E577926" w:rsidR="00AA5288" w:rsidRPr="00DB1715" w:rsidRDefault="00AA5288"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Integral component of the PID controller deals with accumulated errors over time, addressing any continuous offset that might prevent the PID from reaching the track center.</w:t>
      </w:r>
      <w:r w:rsidRPr="28BACED7">
        <w:rPr>
          <w:rFonts w:ascii="system-ui" w:eastAsia="system-ui" w:hAnsi="system-ui" w:cs="system-ui"/>
          <w:color w:val="0D0D0D" w:themeColor="text1" w:themeTint="F2"/>
        </w:rPr>
        <w:t xml:space="preserve"> </w:t>
      </w:r>
      <w:r w:rsidR="57D9CDCA" w:rsidRPr="28BACED7">
        <w:rPr>
          <w:rFonts w:ascii="system-ui" w:eastAsia="system-ui" w:hAnsi="system-ui" w:cs="system-ui"/>
          <w:color w:val="0D0D0D" w:themeColor="text1" w:themeTint="F2"/>
        </w:rPr>
        <w:t>(Tan et al., 2012)</w:t>
      </w:r>
      <w:r w:rsidRPr="28BACED7">
        <w:rPr>
          <w:rFonts w:ascii="Times New Roman" w:eastAsia="Times New Roman" w:hAnsi="Times New Roman" w:cs="Times New Roman"/>
        </w:rPr>
        <w:t xml:space="preserve"> </w:t>
      </w:r>
      <w:r w:rsidRPr="3D4EF9FA">
        <w:rPr>
          <w:rFonts w:ascii="Times New Roman" w:eastAsia="Times New Roman" w:hAnsi="Times New Roman" w:cs="Times New Roman"/>
        </w:rPr>
        <w:t xml:space="preserve">This could stem from systematic biases such as a misalignment in the steering mechanism or uneven weight distribution. By integrating the error over time and reacting based on the cumulative sum, this component helps to eliminate the residual steady-state error that the Proportional component alone might leave behind. The strength of the integral action is controlled by </w:t>
      </w:r>
      <w:r w:rsidR="003F7F68" w:rsidRPr="3D4EF9FA">
        <w:rPr>
          <w:rFonts w:ascii="Times New Roman" w:eastAsia="Times New Roman" w:hAnsi="Times New Roman" w:cs="Times New Roman"/>
          <w:i/>
        </w:rPr>
        <w:t>K</w:t>
      </w:r>
      <w:r w:rsidR="003F7F68" w:rsidRPr="3D4EF9FA">
        <w:rPr>
          <w:rFonts w:ascii="Times New Roman" w:eastAsia="Times New Roman" w:hAnsi="Times New Roman" w:cs="Times New Roman"/>
          <w:i/>
          <w:vertAlign w:val="subscript"/>
        </w:rPr>
        <w:t>i</w:t>
      </w:r>
      <w:r w:rsidR="003F7F68" w:rsidRPr="3D4EF9FA">
        <w:rPr>
          <w:rFonts w:ascii="Times New Roman" w:eastAsia="Times New Roman" w:hAnsi="Times New Roman" w:cs="Times New Roman"/>
        </w:rPr>
        <w:t>,</w:t>
      </w:r>
      <w:r w:rsidR="008E1B49"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the integral gain. Appropriate tuning of </w:t>
      </w:r>
      <w:r w:rsidR="003F7F68" w:rsidRPr="3D4EF9FA">
        <w:rPr>
          <w:rFonts w:ascii="Times New Roman" w:eastAsia="Times New Roman" w:hAnsi="Times New Roman" w:cs="Times New Roman"/>
          <w:i/>
        </w:rPr>
        <w:t>K</w:t>
      </w:r>
      <w:r w:rsidR="003F7F68" w:rsidRPr="3D4EF9FA">
        <w:rPr>
          <w:rFonts w:ascii="Times New Roman" w:eastAsia="Times New Roman" w:hAnsi="Times New Roman" w:cs="Times New Roman"/>
          <w:i/>
          <w:vertAlign w:val="subscript"/>
        </w:rPr>
        <w:t>i</w:t>
      </w:r>
      <w:r w:rsidRPr="3D4EF9FA">
        <w:rPr>
          <w:rFonts w:ascii="Times New Roman" w:eastAsia="Times New Roman" w:hAnsi="Times New Roman" w:cs="Times New Roman"/>
        </w:rPr>
        <w:t xml:space="preserve"> ensures that the controller corrects these biases without causing instability due to excessive action from high integral values.</w:t>
      </w:r>
    </w:p>
    <w:p w14:paraId="6B0736FE" w14:textId="77777777" w:rsidR="00AA5288" w:rsidRPr="00DB1715" w:rsidRDefault="00AA5288" w:rsidP="00315367">
      <w:pPr>
        <w:spacing w:line="360" w:lineRule="auto"/>
        <w:rPr>
          <w:rFonts w:ascii="Times New Roman" w:eastAsia="Times New Roman" w:hAnsi="Times New Roman" w:cs="Times New Roman"/>
        </w:rPr>
      </w:pPr>
    </w:p>
    <w:p w14:paraId="0ED5AAE2" w14:textId="083A5A30" w:rsidR="00AA5288" w:rsidRPr="00DB1715" w:rsidRDefault="00AA5288"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Derivative Component (D)</w:t>
      </w:r>
    </w:p>
    <w:p w14:paraId="36095647" w14:textId="585179D9" w:rsidR="00AA5288" w:rsidRPr="00DB1715" w:rsidRDefault="00AA5288" w:rsidP="00315367">
      <w:pPr>
        <w:spacing w:line="360" w:lineRule="auto"/>
        <w:rPr>
          <w:rFonts w:ascii="Times New Roman" w:eastAsia="Times New Roman" w:hAnsi="Times New Roman" w:cs="Times New Roman"/>
        </w:rPr>
      </w:pPr>
    </w:p>
    <w:p w14:paraId="76F48EB3" w14:textId="349B0E4A" w:rsidR="00AA5288" w:rsidRPr="00DB1715" w:rsidRDefault="46419F29" w:rsidP="00315367">
      <w:pPr>
        <w:spacing w:line="360" w:lineRule="auto"/>
        <w:rPr>
          <w:rFonts w:ascii="Times New Roman" w:eastAsia="Times New Roman" w:hAnsi="Times New Roman" w:cs="Times New Roman"/>
        </w:rPr>
      </w:pPr>
      <w:r w:rsidRPr="434CE10D">
        <w:rPr>
          <w:rFonts w:ascii="Times New Roman" w:eastAsia="Times New Roman" w:hAnsi="Times New Roman" w:cs="Times New Roman"/>
          <w:color w:val="000000" w:themeColor="text1"/>
        </w:rPr>
        <w:t>Predictive is the derivative component.</w:t>
      </w:r>
      <w:r w:rsidR="42DF0321" w:rsidRPr="434CE10D">
        <w:rPr>
          <w:rFonts w:ascii="Times New Roman" w:eastAsia="Times New Roman" w:hAnsi="Times New Roman" w:cs="Times New Roman"/>
          <w:color w:val="000000" w:themeColor="text1"/>
        </w:rPr>
        <w:t xml:space="preserve"> It dampens the system response by providing output dependent on the cross-track error's rate of change. This part is essential for facilitating the controller's activity by foreseeing mistakes in the future and adjusting the force to keep the system from overshooting its aim.</w:t>
      </w:r>
      <w:r w:rsidR="42DF0321" w:rsidRPr="3D4EF9FA">
        <w:rPr>
          <w:rFonts w:ascii="Times New Roman" w:eastAsia="Times New Roman" w:hAnsi="Times New Roman" w:cs="Times New Roman"/>
        </w:rPr>
        <w:t xml:space="preserve"> It improves the system's response time and stability in this way. The derivative gain, </w:t>
      </w:r>
      <w:r w:rsidR="007E0C02" w:rsidRPr="3D4EF9FA">
        <w:rPr>
          <w:rFonts w:ascii="Times New Roman" w:eastAsia="Times New Roman" w:hAnsi="Times New Roman" w:cs="Times New Roman"/>
          <w:i/>
        </w:rPr>
        <w:t>K</w:t>
      </w:r>
      <w:r w:rsidR="007E0C02">
        <w:rPr>
          <w:rFonts w:ascii="Times New Roman" w:eastAsia="Times New Roman" w:hAnsi="Times New Roman" w:cs="Times New Roman"/>
          <w:i/>
          <w:vertAlign w:val="subscript"/>
        </w:rPr>
        <w:t>D</w:t>
      </w:r>
      <w:r w:rsidR="42DF0321" w:rsidRPr="3D4EF9FA">
        <w:rPr>
          <w:rFonts w:ascii="Times New Roman" w:eastAsia="Times New Roman" w:hAnsi="Times New Roman" w:cs="Times New Roman"/>
        </w:rPr>
        <w:t xml:space="preserve">, aids in modifying the PID controller's sensitivity to the rate at which errors change. It's critical to adjust </w:t>
      </w:r>
      <w:r w:rsidR="007E0C02" w:rsidRPr="3D4EF9FA">
        <w:rPr>
          <w:rFonts w:ascii="Times New Roman" w:eastAsia="Times New Roman" w:hAnsi="Times New Roman" w:cs="Times New Roman"/>
          <w:i/>
        </w:rPr>
        <w:t>K</w:t>
      </w:r>
      <w:r w:rsidR="007E0C02">
        <w:rPr>
          <w:rFonts w:ascii="Times New Roman" w:eastAsia="Times New Roman" w:hAnsi="Times New Roman" w:cs="Times New Roman"/>
          <w:i/>
          <w:vertAlign w:val="subscript"/>
        </w:rPr>
        <w:t>D</w:t>
      </w:r>
      <w:r w:rsidR="007E0C02" w:rsidRPr="3D4EF9FA">
        <w:rPr>
          <w:rFonts w:ascii="Times New Roman" w:eastAsia="Times New Roman" w:hAnsi="Times New Roman" w:cs="Times New Roman"/>
        </w:rPr>
        <w:t xml:space="preserve"> </w:t>
      </w:r>
      <w:r w:rsidR="42DF0321" w:rsidRPr="3D4EF9FA">
        <w:rPr>
          <w:rFonts w:ascii="Times New Roman" w:eastAsia="Times New Roman" w:hAnsi="Times New Roman" w:cs="Times New Roman"/>
        </w:rPr>
        <w:t>correctly because excessive sensitivity can cause the controller to react violently to small or quick changes in error, which could result in jerky motions.</w:t>
      </w:r>
    </w:p>
    <w:p w14:paraId="09B05FD0" w14:textId="23AFADBA" w:rsidR="00AA5288" w:rsidRPr="00DB1715" w:rsidRDefault="42DF0321"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These three elements work together to give the PID controller the ability to accurately and effectively steer the OSOYOO V2.1 Robot Car along the intended path with the least amount of error, guaranteeing precise and easy tracking on the predetermined course. To maximize performance and obtain the best possible control over the car, it is essential to adjust these parameters (</w:t>
      </w:r>
      <w:r w:rsidR="007E0C02" w:rsidRPr="3D4EF9FA">
        <w:rPr>
          <w:rFonts w:ascii="Times New Roman" w:eastAsia="Times New Roman" w:hAnsi="Times New Roman" w:cs="Times New Roman"/>
          <w:i/>
        </w:rPr>
        <w:t>K</w:t>
      </w:r>
      <w:r w:rsidR="007E0C02">
        <w:rPr>
          <w:rFonts w:ascii="Times New Roman" w:eastAsia="Times New Roman" w:hAnsi="Times New Roman" w:cs="Times New Roman"/>
          <w:i/>
          <w:vertAlign w:val="subscript"/>
        </w:rPr>
        <w:t>P</w:t>
      </w:r>
      <w:r w:rsidRPr="3D4EF9FA">
        <w:rPr>
          <w:rFonts w:ascii="Times New Roman" w:eastAsia="Times New Roman" w:hAnsi="Times New Roman" w:cs="Times New Roman"/>
        </w:rPr>
        <w:t xml:space="preserve">, </w:t>
      </w:r>
      <w:r w:rsidR="007E0C02" w:rsidRPr="3D4EF9FA">
        <w:rPr>
          <w:rFonts w:ascii="Times New Roman" w:eastAsia="Times New Roman" w:hAnsi="Times New Roman" w:cs="Times New Roman"/>
          <w:i/>
        </w:rPr>
        <w:t>K</w:t>
      </w:r>
      <w:r w:rsidR="007E0C02" w:rsidRPr="3D4EF9FA">
        <w:rPr>
          <w:rFonts w:ascii="Times New Roman" w:eastAsia="Times New Roman" w:hAnsi="Times New Roman" w:cs="Times New Roman"/>
          <w:i/>
          <w:vertAlign w:val="subscript"/>
        </w:rPr>
        <w:t>i</w:t>
      </w:r>
      <w:r w:rsidRPr="3D4EF9FA">
        <w:rPr>
          <w:rFonts w:ascii="Times New Roman" w:eastAsia="Times New Roman" w:hAnsi="Times New Roman" w:cs="Times New Roman"/>
        </w:rPr>
        <w:t xml:space="preserve">, and </w:t>
      </w:r>
      <w:r w:rsidR="007E0C02" w:rsidRPr="3D4EF9FA">
        <w:rPr>
          <w:rFonts w:ascii="Times New Roman" w:eastAsia="Times New Roman" w:hAnsi="Times New Roman" w:cs="Times New Roman"/>
          <w:i/>
        </w:rPr>
        <w:t>K</w:t>
      </w:r>
      <w:r w:rsidR="007E0C02">
        <w:rPr>
          <w:rFonts w:ascii="Times New Roman" w:eastAsia="Times New Roman" w:hAnsi="Times New Roman" w:cs="Times New Roman"/>
          <w:i/>
          <w:vertAlign w:val="subscript"/>
        </w:rPr>
        <w:t>D</w:t>
      </w:r>
      <w:r w:rsidRPr="3D4EF9FA">
        <w:rPr>
          <w:rFonts w:ascii="Times New Roman" w:eastAsia="Times New Roman" w:hAnsi="Times New Roman" w:cs="Times New Roman"/>
        </w:rPr>
        <w:t>) in accordance with track conditions and vehicle dynamics.</w:t>
      </w:r>
    </w:p>
    <w:p w14:paraId="6A563898" w14:textId="2812E34C" w:rsidR="1A8F96AA" w:rsidRDefault="1A8F96AA" w:rsidP="00315367">
      <w:pPr>
        <w:spacing w:line="360" w:lineRule="auto"/>
        <w:rPr>
          <w:rFonts w:ascii="Times New Roman" w:eastAsia="Times New Roman" w:hAnsi="Times New Roman" w:cs="Times New Roman"/>
          <w:b/>
        </w:rPr>
      </w:pPr>
    </w:p>
    <w:p w14:paraId="1AA37783" w14:textId="77777777" w:rsidR="00DF24CF" w:rsidRPr="00DB1715" w:rsidRDefault="00DF24CF" w:rsidP="00315367">
      <w:pPr>
        <w:spacing w:line="360" w:lineRule="auto"/>
        <w:rPr>
          <w:rFonts w:ascii="Times New Roman" w:eastAsia="Times New Roman" w:hAnsi="Times New Roman" w:cs="Times New Roman"/>
          <w:b/>
        </w:rPr>
      </w:pPr>
    </w:p>
    <w:p w14:paraId="4E586DBA" w14:textId="762BD8D7" w:rsidR="00AA5288" w:rsidRPr="00DB1715" w:rsidRDefault="00AA5288"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Tuning Challenges and Saturation</w:t>
      </w:r>
    </w:p>
    <w:p w14:paraId="66319C6C" w14:textId="77B3EBF8" w:rsidR="00AA5288" w:rsidRPr="00DB1715" w:rsidRDefault="3D29AB23"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rPr>
        <w:t xml:space="preserve">High gains may initially appear like a sensible way to tune the PID controller to have a quick response. But this could result in unnecessarily massive control inputs, which the motors might not be able to handle well. Saturation is the problem that arises when the controller sends out commands that are greater than what the actuators or motors can physically handle. </w:t>
      </w:r>
      <w:r w:rsidR="00AA5288" w:rsidRPr="00DB1715">
        <w:br/>
      </w:r>
      <w:r w:rsidR="00AA5288" w:rsidRPr="00DB1715">
        <w:br/>
      </w:r>
      <w:r w:rsidR="00AA5288" w:rsidRPr="3D4EF9FA">
        <w:rPr>
          <w:rFonts w:ascii="Times New Roman" w:eastAsia="Times New Roman" w:hAnsi="Times New Roman" w:cs="Times New Roman"/>
          <w:b/>
        </w:rPr>
        <w:t>Problem Explanation</w:t>
      </w:r>
    </w:p>
    <w:p w14:paraId="69FEAE3A" w14:textId="0400D8FB" w:rsidR="00AA5288" w:rsidRPr="00DB1715" w:rsidRDefault="1212F7BD"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ensuing control signals may become sufficiently large to induce saturation if the PID constants, especially </w:t>
      </w:r>
      <w:r w:rsidR="007E0C02" w:rsidRPr="3D4EF9FA">
        <w:rPr>
          <w:rFonts w:ascii="Times New Roman" w:eastAsia="Times New Roman" w:hAnsi="Times New Roman" w:cs="Times New Roman"/>
          <w:i/>
        </w:rPr>
        <w:t>K</w:t>
      </w:r>
      <w:r w:rsidR="007E0C02">
        <w:rPr>
          <w:rFonts w:ascii="Times New Roman" w:eastAsia="Times New Roman" w:hAnsi="Times New Roman" w:cs="Times New Roman"/>
          <w:i/>
          <w:vertAlign w:val="subscript"/>
        </w:rPr>
        <w:t>P</w:t>
      </w:r>
      <w:r w:rsidRPr="3D4EF9FA">
        <w:rPr>
          <w:rFonts w:ascii="Times New Roman" w:eastAsia="Times New Roman" w:hAnsi="Times New Roman" w:cs="Times New Roman"/>
        </w:rPr>
        <w:t xml:space="preserve"> and</w:t>
      </w:r>
      <w:r w:rsidR="007E0C02" w:rsidRPr="007E0C02">
        <w:rPr>
          <w:rFonts w:ascii="Times New Roman" w:eastAsia="Times New Roman" w:hAnsi="Times New Roman" w:cs="Times New Roman"/>
          <w:i/>
        </w:rPr>
        <w:t xml:space="preserve"> </w:t>
      </w:r>
      <w:r w:rsidR="007E0C02" w:rsidRPr="3D4EF9FA">
        <w:rPr>
          <w:rFonts w:ascii="Times New Roman" w:eastAsia="Times New Roman" w:hAnsi="Times New Roman" w:cs="Times New Roman"/>
          <w:i/>
        </w:rPr>
        <w:t>K</w:t>
      </w:r>
      <w:r w:rsidR="007E0C02" w:rsidRPr="3D4EF9FA">
        <w:rPr>
          <w:rFonts w:ascii="Times New Roman" w:eastAsia="Times New Roman" w:hAnsi="Times New Roman" w:cs="Times New Roman"/>
          <w:i/>
          <w:vertAlign w:val="subscript"/>
        </w:rPr>
        <w:t>i</w:t>
      </w:r>
      <w:r w:rsidRPr="3D4EF9FA">
        <w:rPr>
          <w:rFonts w:ascii="Times New Roman" w:eastAsia="Times New Roman" w:hAnsi="Times New Roman" w:cs="Times New Roman"/>
        </w:rPr>
        <w:t>, are set excessively high. This implies that although the motors will attempt to execute these commands, they may not be able to do so successfully, which could cause the motors to overheat or burn out. The car may vibrate or become unstable as a result, which further impairs system functioning.</w:t>
      </w:r>
    </w:p>
    <w:p w14:paraId="3B5ABDB9" w14:textId="691DB0E2" w:rsidR="00AA5288" w:rsidRDefault="1212F7BD"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Saturation functions are employed to control this. The control signals are constrained by these features to a range that the motors can safely operate in. For example, a control signal that exceeds a motor's maximum signal range of -100 to 100 will be capped.</w:t>
      </w:r>
    </w:p>
    <w:p w14:paraId="0990858C" w14:textId="77777777" w:rsidR="00586D1D" w:rsidRPr="00DB1715" w:rsidRDefault="00586D1D" w:rsidP="00315367">
      <w:pPr>
        <w:spacing w:line="360" w:lineRule="auto"/>
        <w:rPr>
          <w:rFonts w:ascii="Times New Roman" w:eastAsia="Times New Roman" w:hAnsi="Times New Roman" w:cs="Times New Roman"/>
        </w:rPr>
      </w:pPr>
    </w:p>
    <w:p w14:paraId="232D3BE6" w14:textId="3D0524F2" w:rsidR="00AA5288" w:rsidRPr="00DB1715" w:rsidRDefault="00AA5288"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Anti-Windup Schemes</w:t>
      </w:r>
    </w:p>
    <w:p w14:paraId="195FAA4B" w14:textId="60B5F6F6" w:rsidR="00AA5288" w:rsidRPr="00DB1715" w:rsidRDefault="70200A92"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Another difficulty that arises when using an integrator in the PID controller is windup. Saturation of the controller's output can cause the integral term to keep accumulating errors, which, after saturation stops restricting the output, might result in excessive control signals. Significant </w:t>
      </w:r>
      <w:r w:rsidR="37B7F627" w:rsidRPr="3D4EF9FA">
        <w:rPr>
          <w:rFonts w:ascii="Times New Roman" w:eastAsia="Times New Roman" w:hAnsi="Times New Roman" w:cs="Times New Roman"/>
        </w:rPr>
        <w:t>overshot</w:t>
      </w:r>
      <w:r w:rsidRPr="3D4EF9FA">
        <w:rPr>
          <w:rFonts w:ascii="Times New Roman" w:eastAsia="Times New Roman" w:hAnsi="Times New Roman" w:cs="Times New Roman"/>
        </w:rPr>
        <w:t xml:space="preserve"> and instability may result from this.</w:t>
      </w:r>
    </w:p>
    <w:p w14:paraId="22A16231" w14:textId="1F191987" w:rsidR="028F9558" w:rsidRPr="00DB1715" w:rsidRDefault="70200A92"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Anti-windup schemes are used to deal with this. By using these methods, the integrator is kept from collecting errors during saturation, which keeps the controller stable and functional. Common techniques for preventing windups include conditional integration, which updates the integrator only when the control signal is within the actuator's bounds, and back-calculation, which modifies the integral term based on the discrepancy between the intended and actual output.</w:t>
      </w:r>
    </w:p>
    <w:p w14:paraId="22F22212" w14:textId="2A4B3882" w:rsidR="00A56F40" w:rsidRPr="00DB1715" w:rsidRDefault="70200A92"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By putting these techniques into practice, the PID controller can keep the OSOYOO V2.1 Robot Car under steady, reliable control while operating within safe bounds. When properly adjusted, the controller offers a dependable means of exact path monitoring without running the danger of damaging hardware.</w:t>
      </w:r>
    </w:p>
    <w:p w14:paraId="181E2800" w14:textId="77777777" w:rsidR="00191112" w:rsidRPr="00DB1715" w:rsidRDefault="00191112" w:rsidP="00315367">
      <w:pPr>
        <w:spacing w:line="360" w:lineRule="auto"/>
        <w:rPr>
          <w:rFonts w:ascii="Times New Roman" w:eastAsia="Times New Roman" w:hAnsi="Times New Roman" w:cs="Times New Roman"/>
        </w:rPr>
      </w:pPr>
    </w:p>
    <w:p w14:paraId="39DCA038" w14:textId="6AD07A25" w:rsidR="7A1E23F6" w:rsidRDefault="7A1E23F6" w:rsidP="00315367">
      <w:pPr>
        <w:pStyle w:val="Heading2"/>
        <w:spacing w:line="360" w:lineRule="auto"/>
        <w:rPr>
          <w:rFonts w:eastAsia="Times New Roman" w:cs="Times New Roman"/>
          <w:b/>
          <w:bCs/>
        </w:rPr>
      </w:pPr>
    </w:p>
    <w:p w14:paraId="667170CD" w14:textId="77777777" w:rsidR="00586D1D" w:rsidRDefault="00586D1D" w:rsidP="00586D1D"/>
    <w:p w14:paraId="30CFA36F" w14:textId="77777777" w:rsidR="00586D1D" w:rsidRDefault="00586D1D" w:rsidP="00586D1D"/>
    <w:p w14:paraId="1CB64865" w14:textId="77777777" w:rsidR="00586D1D" w:rsidRDefault="00586D1D" w:rsidP="00586D1D"/>
    <w:p w14:paraId="4B8F7ECB" w14:textId="77777777" w:rsidR="00586D1D" w:rsidRDefault="00586D1D" w:rsidP="00586D1D"/>
    <w:p w14:paraId="760C4A49" w14:textId="77777777" w:rsidR="00586D1D" w:rsidRDefault="00586D1D" w:rsidP="00586D1D"/>
    <w:p w14:paraId="3F43B619" w14:textId="77777777" w:rsidR="00586D1D" w:rsidRDefault="00586D1D" w:rsidP="00586D1D"/>
    <w:p w14:paraId="7949D1B5" w14:textId="77777777" w:rsidR="00586D1D" w:rsidRDefault="00586D1D" w:rsidP="00586D1D"/>
    <w:p w14:paraId="421593C2" w14:textId="77777777" w:rsidR="00586D1D" w:rsidRDefault="00586D1D" w:rsidP="00586D1D"/>
    <w:p w14:paraId="595F077D" w14:textId="77777777" w:rsidR="00586D1D" w:rsidRDefault="00586D1D" w:rsidP="00586D1D"/>
    <w:p w14:paraId="7F39AD37" w14:textId="77777777" w:rsidR="00586D1D" w:rsidRDefault="00586D1D" w:rsidP="00586D1D"/>
    <w:p w14:paraId="2865BD54" w14:textId="77777777" w:rsidR="00586D1D" w:rsidRDefault="00586D1D" w:rsidP="00586D1D"/>
    <w:p w14:paraId="6936A53D" w14:textId="77777777" w:rsidR="00586D1D" w:rsidRDefault="00586D1D" w:rsidP="00586D1D"/>
    <w:p w14:paraId="7FD3FA2A" w14:textId="77777777" w:rsidR="00586D1D" w:rsidRDefault="00586D1D" w:rsidP="00586D1D"/>
    <w:p w14:paraId="1004CFE3" w14:textId="77777777" w:rsidR="00586D1D" w:rsidRDefault="00586D1D" w:rsidP="00586D1D"/>
    <w:p w14:paraId="47D6A30F" w14:textId="77777777" w:rsidR="00586D1D" w:rsidRDefault="00586D1D" w:rsidP="00586D1D"/>
    <w:p w14:paraId="03827D76" w14:textId="77777777" w:rsidR="00586D1D" w:rsidRDefault="00586D1D" w:rsidP="00586D1D"/>
    <w:p w14:paraId="25DA600E" w14:textId="77777777" w:rsidR="00586D1D" w:rsidRDefault="00586D1D" w:rsidP="00586D1D"/>
    <w:p w14:paraId="568D7FB6" w14:textId="77777777" w:rsidR="00586D1D" w:rsidRDefault="00586D1D" w:rsidP="00586D1D"/>
    <w:p w14:paraId="6BD8D87F" w14:textId="77777777" w:rsidR="00586D1D" w:rsidRPr="00586D1D" w:rsidRDefault="00586D1D" w:rsidP="00586D1D"/>
    <w:p w14:paraId="283481A4" w14:textId="3B5AE4ED" w:rsidR="00A56F40" w:rsidRPr="00B35559" w:rsidRDefault="00A56F40" w:rsidP="00315367">
      <w:pPr>
        <w:pStyle w:val="Heading2"/>
        <w:spacing w:line="360" w:lineRule="auto"/>
        <w:rPr>
          <w:rFonts w:eastAsia="Times New Roman" w:cs="Times New Roman"/>
          <w:b/>
          <w:szCs w:val="28"/>
        </w:rPr>
      </w:pPr>
      <w:bookmarkStart w:id="12" w:name="_Toc1197573741"/>
      <w:bookmarkStart w:id="13" w:name="_Toc2008755105"/>
      <w:bookmarkStart w:id="14" w:name="_Toc166766939"/>
      <w:r w:rsidRPr="05B3A1BF">
        <w:rPr>
          <w:rFonts w:eastAsia="Times New Roman" w:cs="Times New Roman"/>
          <w:b/>
        </w:rPr>
        <w:lastRenderedPageBreak/>
        <w:t>2.2 Modelling Approach</w:t>
      </w:r>
      <w:bookmarkEnd w:id="12"/>
      <w:bookmarkEnd w:id="13"/>
      <w:bookmarkEnd w:id="14"/>
    </w:p>
    <w:p w14:paraId="015E4613" w14:textId="77777777" w:rsidR="00A56F40" w:rsidRPr="00DB1715" w:rsidRDefault="00A56F40" w:rsidP="00315367">
      <w:pPr>
        <w:spacing w:line="360" w:lineRule="auto"/>
        <w:rPr>
          <w:rFonts w:ascii="Times New Roman" w:eastAsia="Times New Roman" w:hAnsi="Times New Roman" w:cs="Times New Roman"/>
        </w:rPr>
      </w:pPr>
    </w:p>
    <w:p w14:paraId="18B3040C" w14:textId="59E43EFC"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In the development of a control system for the OSOYOO V2.1 Robot Car, adopting a kinematic model is crucial for predicting the vehicle's behavior under various control inputs. This model simplifies </w:t>
      </w:r>
      <w:r w:rsidR="00D7700D" w:rsidRPr="3D4EF9FA">
        <w:rPr>
          <w:rFonts w:ascii="Times New Roman" w:eastAsia="Times New Roman" w:hAnsi="Times New Roman" w:cs="Times New Roman"/>
        </w:rPr>
        <w:t>physical</w:t>
      </w:r>
      <w:r w:rsidRPr="3D4EF9FA">
        <w:rPr>
          <w:rFonts w:ascii="Times New Roman" w:eastAsia="Times New Roman" w:hAnsi="Times New Roman" w:cs="Times New Roman"/>
        </w:rPr>
        <w:t xml:space="preserve"> dynamics by focusing solely on motion without accounting for the forces that cause it, which is suitable given the relatively predictable environment and operational constraints of the robot car.</w:t>
      </w:r>
    </w:p>
    <w:p w14:paraId="26AEFC3B" w14:textId="77777777" w:rsidR="00A56F40" w:rsidRPr="00DB1715" w:rsidRDefault="00A56F40" w:rsidP="00315367">
      <w:pPr>
        <w:spacing w:line="360" w:lineRule="auto"/>
        <w:rPr>
          <w:rFonts w:ascii="Times New Roman" w:eastAsia="Times New Roman" w:hAnsi="Times New Roman" w:cs="Times New Roman"/>
        </w:rPr>
      </w:pPr>
    </w:p>
    <w:p w14:paraId="3A688DCD" w14:textId="2D1B6D95"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Kinematic Model Fundamentals</w:t>
      </w:r>
    </w:p>
    <w:p w14:paraId="7CE9FCCA" w14:textId="09C05FF7" w:rsidR="00862E58"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kinematic model for the robot car is centered on updating its position and heading based on its current state and motion commands. This model assumes that the car moves in a two-dimensional plane, which simplifies the complexity involved in the control algorithm and is practical for many indoor and track-based robotics applications</w:t>
      </w:r>
      <w:r w:rsidR="00191112" w:rsidRPr="3D4EF9FA">
        <w:rPr>
          <w:rFonts w:ascii="Times New Roman" w:eastAsia="Times New Roman" w:hAnsi="Times New Roman" w:cs="Times New Roman"/>
        </w:rPr>
        <w:t>.</w:t>
      </w:r>
    </w:p>
    <w:p w14:paraId="6005D2D9" w14:textId="67A9517F"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b/>
        </w:rPr>
        <w:t>Position Updates</w:t>
      </w:r>
      <w:r w:rsidRPr="3D4EF9FA">
        <w:rPr>
          <w:rFonts w:ascii="Times New Roman" w:eastAsia="Times New Roman" w:hAnsi="Times New Roman" w:cs="Times New Roman"/>
        </w:rPr>
        <w:t xml:space="preserve">: The position of the robot car on the plane is updated by calculating its next position </w:t>
      </w:r>
      <w:r w:rsidR="3B8B10E4" w:rsidRPr="3D4EF9FA">
        <w:rPr>
          <w:rFonts w:ascii="Times New Roman" w:eastAsia="Times New Roman" w:hAnsi="Times New Roman" w:cs="Times New Roman"/>
        </w:rPr>
        <w:t xml:space="preserve"> </w:t>
      </w:r>
      <m:oMath>
        <m:r>
          <w:rPr>
            <w:rFonts w:ascii="Cambria Math" w:hAnsi="Cambria Math"/>
          </w:rPr>
          <m:t>x</m:t>
        </m:r>
        <m:sSub>
          <m:sSubPr>
            <m:ctrlPr>
              <w:rPr>
                <w:rFonts w:ascii="Cambria Math" w:hAnsi="Cambria Math"/>
              </w:rPr>
            </m:ctrlPr>
          </m:sSubPr>
          <m:e>
            <m:r>
              <w:rPr>
                <w:rFonts w:ascii="Cambria Math" w:hAnsi="Cambria Math"/>
              </w:rPr>
              <m:t> </m:t>
            </m:r>
          </m:e>
          <m:sub>
            <m:r>
              <w:rPr>
                <w:rFonts w:ascii="Cambria Math" w:hAnsi="Cambria Math"/>
              </w:rPr>
              <m:t>t+1</m:t>
            </m:r>
          </m:sub>
        </m:sSub>
      </m:oMath>
      <w:r w:rsidRPr="006A2AA0">
        <w:rPr>
          <w:rFonts w:ascii="Times New Roman" w:eastAsia="Times New Roman" w:hAnsi="Times New Roman" w:cs="Times New Roman"/>
          <w:color w:val="000000" w:themeColor="text1"/>
        </w:rPr>
        <w:t>and</w:t>
      </w:r>
      <w:r w:rsidRPr="511AAA9B">
        <w:rPr>
          <w:rFonts w:ascii="Times New Roman" w:eastAsia="Times New Roman" w:hAnsi="Times New Roman" w:cs="Times New Roman"/>
          <w:color w:val="FF0000"/>
        </w:rPr>
        <w:t xml:space="preserve"> </w:t>
      </w:r>
      <m:oMath>
        <m:r>
          <w:rPr>
            <w:rFonts w:ascii="Cambria Math" w:hAnsi="Cambria Math"/>
          </w:rPr>
          <m:t>y</m:t>
        </m:r>
        <m:sSub>
          <m:sSubPr>
            <m:ctrlPr>
              <w:rPr>
                <w:rFonts w:ascii="Cambria Math" w:hAnsi="Cambria Math"/>
              </w:rPr>
            </m:ctrlPr>
          </m:sSubPr>
          <m:e>
            <m:r>
              <w:rPr>
                <w:rFonts w:ascii="Cambria Math" w:hAnsi="Cambria Math"/>
              </w:rPr>
              <m:t> </m:t>
            </m:r>
          </m:e>
          <m:sub>
            <m:r>
              <w:rPr>
                <w:rFonts w:ascii="Cambria Math" w:hAnsi="Cambria Math"/>
              </w:rPr>
              <m:t>t+1</m:t>
            </m:r>
          </m:sub>
        </m:sSub>
      </m:oMath>
      <w:r w:rsidR="61A49EA0" w:rsidRPr="511AAA9B">
        <w:rPr>
          <w:rFonts w:ascii="Times New Roman" w:eastAsia="Times New Roman" w:hAnsi="Times New Roman" w:cs="Times New Roman"/>
          <w:color w:val="FF0000"/>
        </w:rPr>
        <w:t xml:space="preserve"> </w:t>
      </w:r>
      <w:r w:rsidR="61A49EA0" w:rsidRPr="006A2AA0">
        <w:rPr>
          <w:rFonts w:ascii="Times New Roman" w:eastAsia="Times New Roman" w:hAnsi="Times New Roman" w:cs="Times New Roman"/>
          <w:color w:val="000000" w:themeColor="text1"/>
        </w:rPr>
        <w:t xml:space="preserve">based </w:t>
      </w:r>
      <w:r w:rsidRPr="3D4EF9FA">
        <w:rPr>
          <w:rFonts w:ascii="Times New Roman" w:eastAsia="Times New Roman" w:hAnsi="Times New Roman" w:cs="Times New Roman"/>
        </w:rPr>
        <w:t xml:space="preserve">on its current position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D50F75"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Pr="3D4EF9FA">
        <w:rPr>
          <w:rFonts w:ascii="Times New Roman" w:eastAsia="Times New Roman" w:hAnsi="Times New Roman" w:cs="Times New Roman"/>
        </w:rPr>
        <w:t xml:space="preserve">, its velocity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oMath>
      <w:r w:rsidRPr="3D4EF9FA">
        <w:rPr>
          <w:rFonts w:ascii="Times New Roman" w:eastAsia="Times New Roman" w:hAnsi="Times New Roman" w:cs="Times New Roman"/>
        </w:rPr>
        <w:t xml:space="preserve">, heading angle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Pr="3D4EF9FA">
        <w:rPr>
          <w:rFonts w:ascii="Times New Roman" w:eastAsia="Times New Roman" w:hAnsi="Times New Roman" w:cs="Times New Roman"/>
        </w:rPr>
        <w:t>, and the time increment</w:t>
      </w:r>
      <m:oMath>
        <m:r>
          <w:rPr>
            <w:rFonts w:ascii="Cambria Math" w:hAnsi="Cambria Math" w:cs="Times New Roman"/>
          </w:rPr>
          <m:t xml:space="preserve"> ∆t</m:t>
        </m:r>
      </m:oMath>
      <w:r w:rsidRPr="3D4EF9FA">
        <w:rPr>
          <w:rFonts w:ascii="Times New Roman" w:eastAsia="Times New Roman" w:hAnsi="Times New Roman" w:cs="Times New Roman"/>
        </w:rPr>
        <w:t xml:space="preserve"> equations:</w:t>
      </w:r>
    </w:p>
    <w:p w14:paraId="6A2AAFFA" w14:textId="77777777" w:rsidR="00862E58" w:rsidRPr="00DB1715" w:rsidRDefault="0090236D" w:rsidP="00315367">
      <w:pPr>
        <w:spacing w:line="360" w:lineRule="auto"/>
        <w:jc w:val="center"/>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r>
                <w:rPr>
                  <w:rFonts w:ascii="Cambria Math" w:hAnsi="Cambria Math" w:cs="Times New Roman"/>
                </w:rPr>
                <m:t xml:space="preserve"> </m:t>
              </m:r>
            </m:e>
            <m:sub>
              <m:r>
                <w:rPr>
                  <w:rFonts w:ascii="Cambria Math" w:hAnsi="Cambria Math" w:cs="Times New Roman"/>
                </w:rPr>
                <m:t>t</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r>
                <w:rPr>
                  <w:rFonts w:ascii="Cambria Math" w:hAnsi="Cambria Math" w:cs="Times New Roman"/>
                </w:rPr>
                <m:t>t</m:t>
              </m:r>
            </m:e>
          </m:func>
        </m:oMath>
      </m:oMathPara>
    </w:p>
    <w:p w14:paraId="02ADFC9D" w14:textId="77777777" w:rsidR="00862E58" w:rsidRPr="00DB1715" w:rsidRDefault="0090236D" w:rsidP="00315367">
      <w:pPr>
        <w:spacing w:line="360" w:lineRule="auto"/>
        <w:jc w:val="center"/>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r>
                <w:rPr>
                  <w:rFonts w:ascii="Cambria Math" w:hAnsi="Cambria Math" w:cs="Times New Roman"/>
                </w:rPr>
                <m:t xml:space="preserve"> </m:t>
              </m:r>
            </m:e>
            <m:sub>
              <m:r>
                <w:rPr>
                  <w:rFonts w:ascii="Cambria Math" w:hAnsi="Cambria Math" w:cs="Times New Roman"/>
                </w:rPr>
                <m:t>t</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r>
                <w:rPr>
                  <w:rFonts w:ascii="Cambria Math" w:hAnsi="Cambria Math" w:cs="Times New Roman"/>
                </w:rPr>
                <m:t>t</m:t>
              </m:r>
            </m:e>
          </m:func>
        </m:oMath>
      </m:oMathPara>
    </w:p>
    <w:p w14:paraId="03236146" w14:textId="77777777" w:rsidR="00D50F75" w:rsidRPr="00DB1715" w:rsidRDefault="00D50F75" w:rsidP="00315367">
      <w:pPr>
        <w:spacing w:line="360" w:lineRule="auto"/>
        <w:rPr>
          <w:rFonts w:ascii="Times New Roman" w:eastAsia="Times New Roman" w:hAnsi="Times New Roman" w:cs="Times New Roman"/>
        </w:rPr>
      </w:pPr>
    </w:p>
    <w:p w14:paraId="7BDF7F79" w14:textId="65E5930F"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represent how the car moves horizontally and vertically. The cosine and sine functions determine the direction of motion based on the car’s heading, translating the velocity vector into x and y components.</w:t>
      </w:r>
    </w:p>
    <w:p w14:paraId="482A3E7E" w14:textId="77777777" w:rsidR="00A56F40" w:rsidRDefault="00A56F40" w:rsidP="00315367">
      <w:pPr>
        <w:spacing w:line="360" w:lineRule="auto"/>
        <w:rPr>
          <w:rFonts w:ascii="Times New Roman" w:eastAsia="Times New Roman" w:hAnsi="Times New Roman" w:cs="Times New Roman"/>
        </w:rPr>
      </w:pPr>
    </w:p>
    <w:p w14:paraId="26CBDA38" w14:textId="77777777" w:rsidR="00586D1D" w:rsidRDefault="00586D1D" w:rsidP="00315367">
      <w:pPr>
        <w:spacing w:line="360" w:lineRule="auto"/>
        <w:rPr>
          <w:rFonts w:ascii="Times New Roman" w:eastAsia="Times New Roman" w:hAnsi="Times New Roman" w:cs="Times New Roman"/>
        </w:rPr>
      </w:pPr>
    </w:p>
    <w:p w14:paraId="32C0A69D" w14:textId="77777777" w:rsidR="00586D1D" w:rsidRDefault="00586D1D" w:rsidP="00315367">
      <w:pPr>
        <w:spacing w:line="360" w:lineRule="auto"/>
        <w:rPr>
          <w:rFonts w:ascii="Times New Roman" w:eastAsia="Times New Roman" w:hAnsi="Times New Roman" w:cs="Times New Roman"/>
        </w:rPr>
      </w:pPr>
    </w:p>
    <w:p w14:paraId="48733BB5" w14:textId="77777777" w:rsidR="00586D1D" w:rsidRPr="00DB1715" w:rsidRDefault="00586D1D" w:rsidP="00315367">
      <w:pPr>
        <w:spacing w:line="360" w:lineRule="auto"/>
        <w:rPr>
          <w:rFonts w:ascii="Times New Roman" w:eastAsia="Times New Roman" w:hAnsi="Times New Roman" w:cs="Times New Roman"/>
        </w:rPr>
      </w:pPr>
    </w:p>
    <w:p w14:paraId="473EBC80" w14:textId="21F07336" w:rsidR="004E177C" w:rsidRPr="00DB1715" w:rsidRDefault="00A56F40" w:rsidP="00586D1D">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 xml:space="preserve">- </w:t>
      </w:r>
      <w:r w:rsidRPr="3D4EF9FA">
        <w:rPr>
          <w:rFonts w:ascii="Times New Roman" w:eastAsia="Times New Roman" w:hAnsi="Times New Roman" w:cs="Times New Roman"/>
          <w:b/>
        </w:rPr>
        <w:t>Heading Updates</w:t>
      </w:r>
      <w:r w:rsidRPr="3D4EF9FA">
        <w:rPr>
          <w:rFonts w:ascii="Times New Roman" w:eastAsia="Times New Roman" w:hAnsi="Times New Roman" w:cs="Times New Roman"/>
        </w:rPr>
        <w:t>: The update of the heading</w:t>
      </w:r>
      <w:r w:rsidR="00587032" w:rsidRPr="3D4EF9FA">
        <w:rPr>
          <w:rFonts w:ascii="Times New Roman" w:eastAsia="Times New Roman" w:hAnsi="Times New Roman" w:cs="Times New Roman"/>
        </w:rPr>
        <w:t xml:space="preserve"> </w:t>
      </w:r>
      <m:oMath>
        <m:sSub>
          <m:sSubPr>
            <m:ctrlPr>
              <w:rPr>
                <w:rFonts w:ascii="Cambria Math" w:hAnsi="Cambria Math"/>
              </w:rPr>
            </m:ctrlPr>
          </m:sSubPr>
          <m:e>
            <m:r>
              <w:rPr>
                <w:rFonts w:ascii="Cambria Math" w:hAnsi="Cambria Math"/>
              </w:rPr>
              <m:t>θ</m:t>
            </m:r>
          </m:e>
          <m:sub>
            <m:r>
              <w:rPr>
                <w:rFonts w:ascii="Cambria Math" w:hAnsi="Cambria Math"/>
              </w:rPr>
              <m:t>t+1</m:t>
            </m:r>
          </m:sub>
        </m:sSub>
      </m:oMath>
      <w:r w:rsidRPr="3D4EF9FA">
        <w:rPr>
          <w:rFonts w:ascii="Times New Roman" w:eastAsia="Times New Roman" w:hAnsi="Times New Roman" w:cs="Times New Roman"/>
        </w:rPr>
        <w:t>c</w:t>
      </w:r>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 </m:t>
        </m:r>
      </m:oMath>
      <w:r w:rsidRPr="3D4EF9FA">
        <w:rPr>
          <w:rFonts w:ascii="Times New Roman" w:eastAsia="Times New Roman" w:hAnsi="Times New Roman" w:cs="Times New Roman"/>
        </w:rPr>
        <w:t xml:space="preserve"> based on the current heading </w:t>
      </w:r>
      <m:oMath>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ω</m:t>
            </m:r>
          </m:e>
          <m:sub>
            <m:r>
              <w:rPr>
                <w:rFonts w:ascii="Cambria Math" w:hAnsi="Cambria Math"/>
              </w:rPr>
              <m:t>t</m:t>
            </m:r>
          </m:sub>
        </m:sSub>
      </m:oMath>
      <w:r w:rsidR="00586D1D">
        <w:rPr>
          <w:rFonts w:ascii="Times New Roman" w:eastAsia="Times New Roman" w:hAnsi="Times New Roman" w:cs="Times New Roman"/>
        </w:rPr>
        <w:t xml:space="preserve"> a</w:t>
      </w:r>
      <w:r w:rsidRPr="3D4EF9FA">
        <w:rPr>
          <w:rFonts w:ascii="Times New Roman" w:eastAsia="Times New Roman" w:hAnsi="Times New Roman" w:cs="Times New Roman"/>
        </w:rPr>
        <w:t xml:space="preserve">nd the angular velocity </w:t>
      </w:r>
      <m:oMath>
        <m:sSub>
          <m:sSubPr>
            <m:ctrlPr>
              <w:rPr>
                <w:rFonts w:ascii="Cambria Math" w:hAnsi="Cambria Math"/>
              </w:rPr>
            </m:ctrlPr>
          </m:sSubPr>
          <m:e>
            <m:r>
              <w:rPr>
                <w:rFonts w:ascii="Cambria Math" w:hAnsi="Cambria Math"/>
              </w:rPr>
              <m:t>ω</m:t>
            </m:r>
          </m:e>
          <m:sub>
            <m:r>
              <w:rPr>
                <w:rFonts w:ascii="Cambria Math" w:hAnsi="Cambria Math"/>
              </w:rPr>
              <m:t>t</m:t>
            </m:r>
          </m:sub>
        </m:sSub>
      </m:oMath>
      <w:r w:rsidRPr="3D4EF9FA">
        <w:rPr>
          <w:rFonts w:ascii="Times New Roman" w:eastAsia="Times New Roman" w:hAnsi="Times New Roman" w:cs="Times New Roman"/>
        </w:rPr>
        <w:t xml:space="preserve"> the time step</w:t>
      </w:r>
      <w:r w:rsidR="00E731B5" w:rsidRPr="3D4EF9FA">
        <w:rPr>
          <w:rFonts w:ascii="Times New Roman" w:eastAsia="Times New Roman" w:hAnsi="Times New Roman" w:cs="Times New Roman"/>
        </w:rPr>
        <w:t xml:space="preserve"> </w:t>
      </w:r>
      <m:oMath>
        <m:r>
          <w:rPr>
            <w:rFonts w:ascii="Cambria Math" w:hAnsi="Cambria Math" w:cs="Times New Roman"/>
          </w:rPr>
          <m:t>∆t</m:t>
        </m:r>
      </m:oMath>
      <w:r w:rsidRPr="3D4EF9FA">
        <w:rPr>
          <w:rFonts w:ascii="Times New Roman" w:eastAsia="Times New Roman" w:hAnsi="Times New Roman" w:cs="Times New Roman"/>
        </w:rPr>
        <w:t>. The equation:</w:t>
      </w:r>
      <w:r w:rsidR="004E177C">
        <w:br/>
      </w:r>
      <m:oMathPara>
        <m:oMath>
          <m:sSub>
            <m:sSubPr>
              <m:ctrlPr>
                <w:rPr>
                  <w:rFonts w:ascii="Cambria Math" w:hAnsi="Cambria Math" w:cs="Times New Roman"/>
                  <w:i/>
                </w:rPr>
              </m:ctrlPr>
            </m:sSubPr>
            <m:e>
              <m:r>
                <w:rPr>
                  <w:rFonts w:ascii="Cambria Math" w:hAnsi="Cambria Math" w:cs="Times New Roman"/>
                </w:rPr>
                <m:t xml:space="preserve">θ </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t</m:t>
              </m:r>
            </m:sub>
          </m:sSub>
          <m:r>
            <w:rPr>
              <w:rFonts w:ascii="Cambria Math" w:hAnsi="Cambria Math" w:cs="Times New Roman"/>
            </w:rPr>
            <m:t>∆t</m:t>
          </m:r>
        </m:oMath>
      </m:oMathPara>
    </w:p>
    <w:p w14:paraId="03DA8408" w14:textId="0BAD9A1A" w:rsidR="00A56F40" w:rsidRPr="00DB1715" w:rsidRDefault="00A56F40" w:rsidP="00315367">
      <w:pPr>
        <w:spacing w:line="360" w:lineRule="auto"/>
        <w:rPr>
          <w:rFonts w:ascii="Times New Roman" w:eastAsia="Times New Roman" w:hAnsi="Times New Roman" w:cs="Times New Roman"/>
          <w:i/>
        </w:rPr>
      </w:pPr>
      <w:r w:rsidRPr="3D4EF9FA">
        <w:rPr>
          <w:rFonts w:ascii="Times New Roman" w:eastAsia="Times New Roman" w:hAnsi="Times New Roman" w:cs="Times New Roman"/>
        </w:rPr>
        <w:t xml:space="preserve">  reflects how the car's orientation changes over time, which is directly influenced by steering commands that modify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t</m:t>
            </m:r>
          </m:sub>
        </m:sSub>
      </m:oMath>
      <w:r w:rsidRPr="3D4EF9FA">
        <w:rPr>
          <w:rFonts w:ascii="Times New Roman" w:eastAsia="Times New Roman" w:hAnsi="Times New Roman" w:cs="Times New Roman"/>
        </w:rPr>
        <w:t>, the rate of rotation.</w:t>
      </w:r>
    </w:p>
    <w:p w14:paraId="7107D150" w14:textId="77777777" w:rsidR="00A56F40" w:rsidRPr="00DB1715" w:rsidRDefault="00A56F40" w:rsidP="00315367">
      <w:pPr>
        <w:spacing w:line="360" w:lineRule="auto"/>
        <w:rPr>
          <w:rFonts w:ascii="Times New Roman" w:eastAsia="Times New Roman" w:hAnsi="Times New Roman" w:cs="Times New Roman"/>
        </w:rPr>
      </w:pPr>
    </w:p>
    <w:p w14:paraId="53F5E2EC" w14:textId="592E3831"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Relevance to Control Design</w:t>
      </w:r>
    </w:p>
    <w:p w14:paraId="1B0F5120" w14:textId="77777777" w:rsidR="00A56F40" w:rsidRPr="00DB1715" w:rsidRDefault="00A56F40" w:rsidP="00315367">
      <w:pPr>
        <w:spacing w:line="360" w:lineRule="auto"/>
        <w:rPr>
          <w:rFonts w:ascii="Times New Roman" w:eastAsia="Times New Roman" w:hAnsi="Times New Roman" w:cs="Times New Roman"/>
        </w:rPr>
      </w:pPr>
    </w:p>
    <w:p w14:paraId="35A806DA" w14:textId="1335B61C"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This kinematic model is instrumental for the simulation and control design because it provides a straightforward mathematical framework for predicting the car's trajectory based on different input parameters (velocity and steering angle). By integrating this model into a simulation environment, the effects of various PID controller settings on the car's path can be observed and analyzed, aiding in the fine-tuning of the control parameters.</w:t>
      </w:r>
    </w:p>
    <w:p w14:paraId="0A1BA4F4" w14:textId="77777777" w:rsidR="00A56F40" w:rsidRPr="00DB1715" w:rsidRDefault="00A56F40" w:rsidP="00315367">
      <w:pPr>
        <w:spacing w:line="360" w:lineRule="auto"/>
        <w:rPr>
          <w:rFonts w:ascii="Times New Roman" w:eastAsia="Times New Roman" w:hAnsi="Times New Roman" w:cs="Times New Roman"/>
        </w:rPr>
      </w:pPr>
    </w:p>
    <w:p w14:paraId="2718A5A5" w14:textId="77777777" w:rsidR="00B719D2" w:rsidRPr="00DB1715" w:rsidRDefault="00B719D2" w:rsidP="00315367">
      <w:pPr>
        <w:spacing w:line="360" w:lineRule="auto"/>
        <w:rPr>
          <w:rFonts w:ascii="Times New Roman" w:eastAsia="Times New Roman" w:hAnsi="Times New Roman" w:cs="Times New Roman"/>
        </w:rPr>
      </w:pPr>
    </w:p>
    <w:p w14:paraId="7DC3007E" w14:textId="77777777" w:rsidR="00A56F40" w:rsidRPr="00DB1715" w:rsidRDefault="00A56F40" w:rsidP="00315367">
      <w:pPr>
        <w:spacing w:line="360" w:lineRule="auto"/>
        <w:rPr>
          <w:rFonts w:ascii="Times New Roman" w:eastAsia="Times New Roman" w:hAnsi="Times New Roman" w:cs="Times New Roman"/>
        </w:rPr>
      </w:pPr>
    </w:p>
    <w:p w14:paraId="022688C7" w14:textId="77777777" w:rsidR="00191112" w:rsidRPr="00DB1715" w:rsidRDefault="00191112" w:rsidP="00315367">
      <w:pPr>
        <w:spacing w:line="360" w:lineRule="auto"/>
        <w:rPr>
          <w:rFonts w:ascii="Times New Roman" w:eastAsia="Times New Roman" w:hAnsi="Times New Roman" w:cs="Times New Roman"/>
        </w:rPr>
      </w:pPr>
    </w:p>
    <w:p w14:paraId="63BE7358" w14:textId="77777777" w:rsidR="00191112" w:rsidRPr="00DB1715" w:rsidRDefault="00191112" w:rsidP="00315367">
      <w:pPr>
        <w:spacing w:line="360" w:lineRule="auto"/>
        <w:rPr>
          <w:rFonts w:ascii="Times New Roman" w:eastAsia="Times New Roman" w:hAnsi="Times New Roman" w:cs="Times New Roman"/>
        </w:rPr>
      </w:pPr>
    </w:p>
    <w:p w14:paraId="0A5ABBE2" w14:textId="77777777" w:rsidR="00191112" w:rsidRPr="00DB1715" w:rsidRDefault="00191112" w:rsidP="00315367">
      <w:pPr>
        <w:spacing w:line="360" w:lineRule="auto"/>
        <w:rPr>
          <w:rFonts w:ascii="Times New Roman" w:eastAsia="Times New Roman" w:hAnsi="Times New Roman" w:cs="Times New Roman"/>
        </w:rPr>
      </w:pPr>
    </w:p>
    <w:p w14:paraId="060DA8E2" w14:textId="77777777" w:rsidR="00191112" w:rsidRDefault="00191112" w:rsidP="00315367">
      <w:pPr>
        <w:spacing w:line="360" w:lineRule="auto"/>
        <w:rPr>
          <w:rFonts w:ascii="Times New Roman" w:eastAsia="Times New Roman" w:hAnsi="Times New Roman" w:cs="Times New Roman"/>
        </w:rPr>
      </w:pPr>
    </w:p>
    <w:p w14:paraId="2D75D8ED" w14:textId="77777777" w:rsidR="003568DD" w:rsidRDefault="003568DD" w:rsidP="00315367">
      <w:pPr>
        <w:spacing w:line="360" w:lineRule="auto"/>
        <w:rPr>
          <w:rFonts w:ascii="Times New Roman" w:eastAsia="Times New Roman" w:hAnsi="Times New Roman" w:cs="Times New Roman"/>
        </w:rPr>
      </w:pPr>
    </w:p>
    <w:p w14:paraId="03BD27CB" w14:textId="77777777" w:rsidR="003568DD" w:rsidRDefault="003568DD" w:rsidP="00315367">
      <w:pPr>
        <w:spacing w:line="360" w:lineRule="auto"/>
        <w:rPr>
          <w:rFonts w:ascii="Times New Roman" w:eastAsia="Times New Roman" w:hAnsi="Times New Roman" w:cs="Times New Roman"/>
        </w:rPr>
      </w:pPr>
    </w:p>
    <w:p w14:paraId="1034EC89" w14:textId="77777777" w:rsidR="003568DD" w:rsidRDefault="003568DD" w:rsidP="00315367">
      <w:pPr>
        <w:spacing w:line="360" w:lineRule="auto"/>
        <w:rPr>
          <w:rFonts w:ascii="Times New Roman" w:eastAsia="Times New Roman" w:hAnsi="Times New Roman" w:cs="Times New Roman"/>
        </w:rPr>
      </w:pPr>
    </w:p>
    <w:p w14:paraId="10FFA41E" w14:textId="77777777" w:rsidR="003568DD" w:rsidRPr="00DB1715" w:rsidRDefault="003568DD" w:rsidP="00315367">
      <w:pPr>
        <w:spacing w:line="360" w:lineRule="auto"/>
        <w:rPr>
          <w:rFonts w:ascii="Times New Roman" w:eastAsia="Times New Roman" w:hAnsi="Times New Roman" w:cs="Times New Roman"/>
        </w:rPr>
      </w:pPr>
    </w:p>
    <w:p w14:paraId="6EC6E20A" w14:textId="42E39293" w:rsidR="00867C0A" w:rsidRDefault="00B719D2" w:rsidP="00315367">
      <w:pPr>
        <w:pStyle w:val="Heading1"/>
        <w:spacing w:line="360" w:lineRule="auto"/>
        <w:rPr>
          <w:rFonts w:eastAsia="Times New Roman" w:cs="Times New Roman"/>
          <w:b/>
        </w:rPr>
      </w:pPr>
      <w:bookmarkStart w:id="15" w:name="_Toc166766940"/>
      <w:r w:rsidRPr="05B3A1BF">
        <w:rPr>
          <w:rFonts w:eastAsia="Times New Roman" w:cs="Times New Roman"/>
          <w:b/>
        </w:rPr>
        <w:lastRenderedPageBreak/>
        <w:t>3</w:t>
      </w:r>
      <w:r w:rsidR="00867C0A" w:rsidRPr="05B3A1BF">
        <w:rPr>
          <w:rFonts w:eastAsia="Times New Roman" w:cs="Times New Roman"/>
          <w:b/>
        </w:rPr>
        <w:t xml:space="preserve">. </w:t>
      </w:r>
      <w:bookmarkStart w:id="16" w:name="_Toc573861379"/>
      <w:bookmarkStart w:id="17" w:name="_Toc1851094128"/>
      <w:r w:rsidR="00867C0A" w:rsidRPr="05B3A1BF">
        <w:rPr>
          <w:rFonts w:eastAsia="Times New Roman" w:cs="Times New Roman"/>
          <w:b/>
        </w:rPr>
        <w:t>Controller Performance and Limitations</w:t>
      </w:r>
      <w:bookmarkEnd w:id="15"/>
      <w:bookmarkEnd w:id="16"/>
      <w:bookmarkEnd w:id="17"/>
    </w:p>
    <w:p w14:paraId="4AE4ADA0" w14:textId="77777777" w:rsidR="00425628" w:rsidRPr="00425628" w:rsidRDefault="00425628" w:rsidP="00425628"/>
    <w:p w14:paraId="5EDA83CE" w14:textId="12C25406" w:rsidR="00867C0A" w:rsidRPr="00B35559" w:rsidRDefault="00B719D2" w:rsidP="00315367">
      <w:pPr>
        <w:pStyle w:val="Heading2"/>
        <w:spacing w:line="360" w:lineRule="auto"/>
        <w:rPr>
          <w:rFonts w:eastAsia="Times New Roman" w:cs="Times New Roman"/>
          <w:b/>
          <w:szCs w:val="28"/>
        </w:rPr>
      </w:pPr>
      <w:bookmarkStart w:id="18" w:name="_Toc1302267545"/>
      <w:bookmarkStart w:id="19" w:name="_Toc1293386327"/>
      <w:bookmarkStart w:id="20" w:name="_Toc166766941"/>
      <w:r w:rsidRPr="05B3A1BF">
        <w:rPr>
          <w:rFonts w:eastAsia="Times New Roman" w:cs="Times New Roman"/>
          <w:b/>
        </w:rPr>
        <w:t>3</w:t>
      </w:r>
      <w:r w:rsidR="00867C0A" w:rsidRPr="05B3A1BF">
        <w:rPr>
          <w:rFonts w:eastAsia="Times New Roman" w:cs="Times New Roman"/>
          <w:b/>
        </w:rPr>
        <w:t>.1 Effects of Saturation</w:t>
      </w:r>
      <w:bookmarkEnd w:id="18"/>
      <w:bookmarkEnd w:id="19"/>
      <w:bookmarkEnd w:id="20"/>
    </w:p>
    <w:p w14:paraId="7FFF5E82" w14:textId="77777777" w:rsidR="00867C0A" w:rsidRPr="00DB1715" w:rsidRDefault="00867C0A" w:rsidP="00315367">
      <w:pPr>
        <w:spacing w:line="360" w:lineRule="auto"/>
        <w:rPr>
          <w:rFonts w:ascii="Times New Roman" w:eastAsia="Times New Roman" w:hAnsi="Times New Roman" w:cs="Times New Roman"/>
        </w:rPr>
      </w:pPr>
    </w:p>
    <w:p w14:paraId="02D997EB" w14:textId="427F2148"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In tuning the PID controller for the OSOYOO V2.1 Robot Car, addressing the effects of saturation is critical to understanding and improving the overall performance of the control system. Saturation occurs when the control signals generated by the PID controller exceed the physical capabilities of the car's actuators</w:t>
      </w:r>
      <w:r w:rsidR="004F30CA" w:rsidRPr="3D4EF9FA">
        <w:rPr>
          <w:rFonts w:ascii="Times New Roman" w:eastAsia="Times New Roman" w:hAnsi="Times New Roman" w:cs="Times New Roman"/>
        </w:rPr>
        <w:t>/</w:t>
      </w:r>
      <w:r w:rsidRPr="3D4EF9FA">
        <w:rPr>
          <w:rFonts w:ascii="Times New Roman" w:eastAsia="Times New Roman" w:hAnsi="Times New Roman" w:cs="Times New Roman"/>
        </w:rPr>
        <w:t>motors</w:t>
      </w:r>
      <w:r w:rsidR="004F30CA" w:rsidRPr="3D4EF9FA">
        <w:rPr>
          <w:rFonts w:ascii="Times New Roman" w:eastAsia="Times New Roman" w:hAnsi="Times New Roman" w:cs="Times New Roman"/>
        </w:rPr>
        <w:t xml:space="preserve"> (Santoro, n.d.)</w:t>
      </w:r>
      <w:r w:rsidRPr="3D4EF9FA">
        <w:rPr>
          <w:rFonts w:ascii="Times New Roman" w:eastAsia="Times New Roman" w:hAnsi="Times New Roman" w:cs="Times New Roman"/>
        </w:rPr>
        <w:t>. This can lead to several performance issues:</w:t>
      </w:r>
    </w:p>
    <w:p w14:paraId="70A5BB0E" w14:textId="77777777" w:rsidR="00867C0A" w:rsidRPr="00DB1715" w:rsidRDefault="00867C0A" w:rsidP="00315367">
      <w:pPr>
        <w:spacing w:line="360" w:lineRule="auto"/>
        <w:rPr>
          <w:rFonts w:ascii="Times New Roman" w:eastAsia="Times New Roman" w:hAnsi="Times New Roman" w:cs="Times New Roman"/>
        </w:rPr>
      </w:pPr>
    </w:p>
    <w:p w14:paraId="2105FA22" w14:textId="7647C983"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Overshooting: When the control signals are too large, the car might overshoot the desired trajectory, causing it to oscillate around the track centerline.</w:t>
      </w:r>
    </w:p>
    <w:p w14:paraId="7D59A012" w14:textId="36669A61"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Instability: Excessively large control inputs can make the system unstable, leading to erratic behavior and difficulty in maintaining a smooth path.</w:t>
      </w:r>
    </w:p>
    <w:p w14:paraId="725EDBCE" w14:textId="3F3AD08B"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Hardware Damage: If the motors are continuously subjected to high control signals beyond their capacity, it can result in overheating, excessive wear, or even permanent damage.</w:t>
      </w:r>
    </w:p>
    <w:p w14:paraId="3C23650C" w14:textId="77777777" w:rsidR="00867C0A" w:rsidRPr="00DB1715" w:rsidRDefault="00867C0A" w:rsidP="00315367">
      <w:pPr>
        <w:spacing w:line="360" w:lineRule="auto"/>
        <w:rPr>
          <w:rFonts w:ascii="Times New Roman" w:eastAsia="Times New Roman" w:hAnsi="Times New Roman" w:cs="Times New Roman"/>
        </w:rPr>
      </w:pPr>
    </w:p>
    <w:p w14:paraId="54AC71D0" w14:textId="77777777" w:rsidR="00191112" w:rsidRPr="00DB1715" w:rsidRDefault="00191112" w:rsidP="00315367">
      <w:pPr>
        <w:spacing w:line="360" w:lineRule="auto"/>
        <w:rPr>
          <w:rFonts w:ascii="Times New Roman" w:eastAsia="Times New Roman" w:hAnsi="Times New Roman" w:cs="Times New Roman"/>
        </w:rPr>
      </w:pPr>
    </w:p>
    <w:p w14:paraId="34E856E6" w14:textId="3BFC21E1" w:rsidR="00867C0A" w:rsidRPr="00DB1715" w:rsidRDefault="00867C0A"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Saturation Functions</w:t>
      </w:r>
    </w:p>
    <w:p w14:paraId="505A91B7" w14:textId="77777777" w:rsidR="00867C0A" w:rsidRPr="00DB1715" w:rsidRDefault="00867C0A" w:rsidP="00315367">
      <w:pPr>
        <w:spacing w:line="360" w:lineRule="auto"/>
        <w:rPr>
          <w:rFonts w:ascii="Times New Roman" w:eastAsia="Times New Roman" w:hAnsi="Times New Roman" w:cs="Times New Roman"/>
        </w:rPr>
      </w:pPr>
    </w:p>
    <w:p w14:paraId="18AE86CA" w14:textId="61E3DE5C" w:rsidR="00867C0A" w:rsidRPr="00DB1715" w:rsidRDefault="00867C0A" w:rsidP="00315367">
      <w:pPr>
        <w:spacing w:line="360" w:lineRule="auto"/>
        <w:rPr>
          <w:rFonts w:ascii="Times New Roman" w:eastAsia="Times New Roman" w:hAnsi="Times New Roman" w:cs="Times New Roman"/>
        </w:rPr>
      </w:pPr>
      <w:r w:rsidRPr="42608C06">
        <w:rPr>
          <w:rFonts w:ascii="Times New Roman" w:eastAsia="Times New Roman" w:hAnsi="Times New Roman" w:cs="Times New Roman"/>
        </w:rPr>
        <w:t>To mitigate these issues, saturation functions are implemented within the PID controller. Saturation functions limit the control signal to a maximum allowable value that the motor can handle safely without risk of damage</w:t>
      </w:r>
      <w:r w:rsidRPr="2D5514BA">
        <w:rPr>
          <w:rFonts w:ascii="Times New Roman" w:eastAsia="Times New Roman" w:hAnsi="Times New Roman" w:cs="Times New Roman"/>
          <w:color w:val="FF0000"/>
        </w:rPr>
        <w:t>.</w:t>
      </w:r>
      <w:r w:rsidRPr="3D4EF9FA">
        <w:rPr>
          <w:rFonts w:ascii="Times New Roman" w:eastAsia="Times New Roman" w:hAnsi="Times New Roman" w:cs="Times New Roman"/>
        </w:rPr>
        <w:t xml:space="preserve"> For example, if the motor can only handle inputs within the range of -100 to 100, the saturation function ensures that any control signal beyond this range is capped accordingly. </w:t>
      </w:r>
    </w:p>
    <w:p w14:paraId="0E8F1799" w14:textId="74B45441"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Here's how a saturation function works in practice:</w:t>
      </w:r>
    </w:p>
    <w:p w14:paraId="2288FBC3" w14:textId="7BF02D22"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Input Limitation: The control signal calculated by the PID controller is checked against predefined maximum and minimum limits.</w:t>
      </w:r>
    </w:p>
    <w:p w14:paraId="7C2F1DA3" w14:textId="117E0E51"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Signal Capping: If the control signal exceeds these limits, it is capped at the maximum or minimum value.</w:t>
      </w:r>
    </w:p>
    <w:p w14:paraId="6EF19F28" w14:textId="775ECD9A"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Safe Operation: By ensuring the control signals remain within safe operational limits, the motors are protected from damage, and the car's performance remains stable and predictable.</w:t>
      </w:r>
    </w:p>
    <w:p w14:paraId="5D27B128" w14:textId="20F46379"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Implementing saturation functions helps maintain the integrity of the control system, ensuring that the car responds appropriately to the control signals without risking hardware failure.</w:t>
      </w:r>
    </w:p>
    <w:p w14:paraId="52F44FC2" w14:textId="77777777" w:rsidR="00191112" w:rsidRPr="00DB1715" w:rsidRDefault="00191112" w:rsidP="00315367">
      <w:pPr>
        <w:spacing w:line="360" w:lineRule="auto"/>
        <w:rPr>
          <w:rFonts w:ascii="Times New Roman" w:eastAsia="Times New Roman" w:hAnsi="Times New Roman" w:cs="Times New Roman"/>
        </w:rPr>
      </w:pPr>
    </w:p>
    <w:p w14:paraId="22DCDF79" w14:textId="77777777" w:rsidR="00191112" w:rsidRPr="00DB1715" w:rsidRDefault="00191112" w:rsidP="00315367">
      <w:pPr>
        <w:spacing w:line="360" w:lineRule="auto"/>
        <w:rPr>
          <w:rFonts w:ascii="Times New Roman" w:eastAsia="Times New Roman" w:hAnsi="Times New Roman" w:cs="Times New Roman"/>
        </w:rPr>
      </w:pPr>
    </w:p>
    <w:p w14:paraId="5AA0D020" w14:textId="77777777" w:rsidR="00191112" w:rsidRPr="00DB1715" w:rsidRDefault="00191112" w:rsidP="00315367">
      <w:pPr>
        <w:spacing w:line="360" w:lineRule="auto"/>
        <w:rPr>
          <w:rFonts w:ascii="Times New Roman" w:eastAsia="Times New Roman" w:hAnsi="Times New Roman" w:cs="Times New Roman"/>
        </w:rPr>
      </w:pPr>
    </w:p>
    <w:p w14:paraId="22448782" w14:textId="77777777" w:rsidR="00191112" w:rsidRDefault="00191112" w:rsidP="00315367">
      <w:pPr>
        <w:spacing w:line="360" w:lineRule="auto"/>
        <w:rPr>
          <w:rFonts w:ascii="Times New Roman" w:eastAsia="Times New Roman" w:hAnsi="Times New Roman" w:cs="Times New Roman"/>
        </w:rPr>
      </w:pPr>
    </w:p>
    <w:p w14:paraId="4C4F8BFA" w14:textId="77777777" w:rsidR="00425628" w:rsidRDefault="00425628" w:rsidP="00315367">
      <w:pPr>
        <w:spacing w:line="360" w:lineRule="auto"/>
        <w:rPr>
          <w:rFonts w:ascii="Times New Roman" w:eastAsia="Times New Roman" w:hAnsi="Times New Roman" w:cs="Times New Roman"/>
        </w:rPr>
      </w:pPr>
    </w:p>
    <w:p w14:paraId="4E93EA3A" w14:textId="77777777" w:rsidR="00425628" w:rsidRDefault="00425628" w:rsidP="00315367">
      <w:pPr>
        <w:spacing w:line="360" w:lineRule="auto"/>
        <w:rPr>
          <w:rFonts w:ascii="Times New Roman" w:eastAsia="Times New Roman" w:hAnsi="Times New Roman" w:cs="Times New Roman"/>
        </w:rPr>
      </w:pPr>
    </w:p>
    <w:p w14:paraId="233AD799" w14:textId="77777777" w:rsidR="00425628" w:rsidRDefault="00425628" w:rsidP="00315367">
      <w:pPr>
        <w:spacing w:line="360" w:lineRule="auto"/>
        <w:rPr>
          <w:rFonts w:ascii="Times New Roman" w:eastAsia="Times New Roman" w:hAnsi="Times New Roman" w:cs="Times New Roman"/>
        </w:rPr>
      </w:pPr>
    </w:p>
    <w:p w14:paraId="487D4773" w14:textId="77777777" w:rsidR="00425628" w:rsidRDefault="00425628" w:rsidP="00315367">
      <w:pPr>
        <w:spacing w:line="360" w:lineRule="auto"/>
        <w:rPr>
          <w:rFonts w:ascii="Times New Roman" w:eastAsia="Times New Roman" w:hAnsi="Times New Roman" w:cs="Times New Roman"/>
        </w:rPr>
      </w:pPr>
    </w:p>
    <w:p w14:paraId="4F50A40A" w14:textId="77777777" w:rsidR="00425628" w:rsidRDefault="00425628" w:rsidP="00315367">
      <w:pPr>
        <w:spacing w:line="360" w:lineRule="auto"/>
        <w:rPr>
          <w:rFonts w:ascii="Times New Roman" w:eastAsia="Times New Roman" w:hAnsi="Times New Roman" w:cs="Times New Roman"/>
        </w:rPr>
      </w:pPr>
    </w:p>
    <w:p w14:paraId="3F068911" w14:textId="77777777" w:rsidR="00425628" w:rsidRDefault="00425628" w:rsidP="00315367">
      <w:pPr>
        <w:spacing w:line="360" w:lineRule="auto"/>
        <w:rPr>
          <w:rFonts w:ascii="Times New Roman" w:eastAsia="Times New Roman" w:hAnsi="Times New Roman" w:cs="Times New Roman"/>
        </w:rPr>
      </w:pPr>
    </w:p>
    <w:p w14:paraId="3BE28EBA" w14:textId="77777777" w:rsidR="00425628" w:rsidRDefault="00425628" w:rsidP="00315367">
      <w:pPr>
        <w:spacing w:line="360" w:lineRule="auto"/>
        <w:rPr>
          <w:rFonts w:ascii="Times New Roman" w:eastAsia="Times New Roman" w:hAnsi="Times New Roman" w:cs="Times New Roman"/>
        </w:rPr>
      </w:pPr>
    </w:p>
    <w:p w14:paraId="3A94692B" w14:textId="77777777" w:rsidR="00425628" w:rsidRDefault="00425628" w:rsidP="00315367">
      <w:pPr>
        <w:spacing w:line="360" w:lineRule="auto"/>
        <w:rPr>
          <w:rFonts w:ascii="Times New Roman" w:eastAsia="Times New Roman" w:hAnsi="Times New Roman" w:cs="Times New Roman"/>
        </w:rPr>
      </w:pPr>
    </w:p>
    <w:p w14:paraId="3279D121" w14:textId="77777777" w:rsidR="00425628" w:rsidRPr="00DB1715" w:rsidRDefault="00425628" w:rsidP="00315367">
      <w:pPr>
        <w:spacing w:line="360" w:lineRule="auto"/>
        <w:rPr>
          <w:rFonts w:ascii="Times New Roman" w:eastAsia="Times New Roman" w:hAnsi="Times New Roman" w:cs="Times New Roman"/>
        </w:rPr>
      </w:pPr>
    </w:p>
    <w:p w14:paraId="76EBABA0" w14:textId="77777777" w:rsidR="00191112" w:rsidRPr="00DB1715" w:rsidRDefault="00191112" w:rsidP="00315367">
      <w:pPr>
        <w:spacing w:line="360" w:lineRule="auto"/>
        <w:rPr>
          <w:rFonts w:ascii="Times New Roman" w:eastAsia="Times New Roman" w:hAnsi="Times New Roman" w:cs="Times New Roman"/>
        </w:rPr>
      </w:pPr>
    </w:p>
    <w:p w14:paraId="56C4254B" w14:textId="75B3ECA3" w:rsidR="00867C0A" w:rsidRPr="00B35559" w:rsidRDefault="00B719D2" w:rsidP="00315367">
      <w:pPr>
        <w:pStyle w:val="Heading2"/>
        <w:spacing w:line="360" w:lineRule="auto"/>
        <w:rPr>
          <w:rFonts w:eastAsia="Times New Roman" w:cs="Times New Roman"/>
          <w:b/>
          <w:szCs w:val="28"/>
        </w:rPr>
      </w:pPr>
      <w:bookmarkStart w:id="21" w:name="_Toc2026375137"/>
      <w:bookmarkStart w:id="22" w:name="_Toc1996204869"/>
      <w:bookmarkStart w:id="23" w:name="_Toc166766942"/>
      <w:r w:rsidRPr="05B3A1BF">
        <w:rPr>
          <w:rFonts w:eastAsia="Times New Roman" w:cs="Times New Roman"/>
          <w:b/>
        </w:rPr>
        <w:lastRenderedPageBreak/>
        <w:t>3</w:t>
      </w:r>
      <w:r w:rsidR="00867C0A" w:rsidRPr="05B3A1BF">
        <w:rPr>
          <w:rFonts w:eastAsia="Times New Roman" w:cs="Times New Roman"/>
          <w:b/>
        </w:rPr>
        <w:t>.2 Modelling Assumptions and Limitations</w:t>
      </w:r>
      <w:bookmarkEnd w:id="21"/>
      <w:bookmarkEnd w:id="22"/>
      <w:bookmarkEnd w:id="23"/>
    </w:p>
    <w:p w14:paraId="3DD79F50" w14:textId="77777777" w:rsidR="00867C0A" w:rsidRPr="00DB1715" w:rsidRDefault="00867C0A" w:rsidP="00315367">
      <w:pPr>
        <w:spacing w:line="360" w:lineRule="auto"/>
        <w:rPr>
          <w:rFonts w:ascii="Times New Roman" w:eastAsia="Times New Roman" w:hAnsi="Times New Roman" w:cs="Times New Roman"/>
        </w:rPr>
      </w:pPr>
    </w:p>
    <w:p w14:paraId="14079D93" w14:textId="545214A3"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kinematic model used for the OSOYOO V2.1 Robot Car assumes a simplified scenario to facilitate the control problem. Here are the key assumptions and their implications:</w:t>
      </w:r>
    </w:p>
    <w:p w14:paraId="0334DE42" w14:textId="77777777" w:rsidR="00867C0A" w:rsidRPr="00DB1715" w:rsidRDefault="00867C0A" w:rsidP="00315367">
      <w:pPr>
        <w:spacing w:line="360" w:lineRule="auto"/>
        <w:rPr>
          <w:rFonts w:ascii="Times New Roman" w:eastAsia="Times New Roman" w:hAnsi="Times New Roman" w:cs="Times New Roman"/>
        </w:rPr>
      </w:pPr>
    </w:p>
    <w:p w14:paraId="79900F0C" w14:textId="485E980C" w:rsidR="00867C0A" w:rsidRPr="00425628" w:rsidRDefault="00867C0A"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Assumption 1: Flat, Obstacle-Free Surface</w:t>
      </w:r>
    </w:p>
    <w:p w14:paraId="240C63AE" w14:textId="33E471D1" w:rsidR="00867C0A" w:rsidRPr="00DB1715" w:rsidRDefault="00867C0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061B29A6" w:rsidRPr="3D4EF9FA">
        <w:rPr>
          <w:rFonts w:ascii="Times New Roman" w:eastAsia="Times New Roman" w:hAnsi="Times New Roman" w:cs="Times New Roman"/>
        </w:rPr>
        <w:t xml:space="preserve">Simplifying: The car is assumed to be traveling on a level, obstacle-free surface by the model. By neglecting complicated dynamics like sliding, fluctuations in tire dynamics, and other non-linear phenomena that can occur in more varied situations, this assumption simplifies the control problem. </w:t>
      </w:r>
      <w:r w:rsidRPr="00DB1715">
        <w:br/>
      </w:r>
      <w:r w:rsidRPr="00DB1715">
        <w:br/>
      </w:r>
      <w:r w:rsidR="1B72B733" w:rsidRPr="3D4EF9FA">
        <w:rPr>
          <w:rFonts w:ascii="Times New Roman" w:eastAsia="Times New Roman" w:hAnsi="Times New Roman" w:cs="Times New Roman"/>
        </w:rPr>
        <w:t>Implications</w:t>
      </w:r>
      <w:r w:rsidR="061B29A6" w:rsidRPr="3D4EF9FA">
        <w:rPr>
          <w:rFonts w:ascii="Times New Roman" w:eastAsia="Times New Roman" w:hAnsi="Times New Roman" w:cs="Times New Roman"/>
        </w:rPr>
        <w:t>: - Although this assumption is useful for preliminary design and testing, it restricts the model's use to real-world situations where the track might have obstructions, fluctuating surface conditions, or inclines. These features could be added to the model in the future to improve its robustness and realism.</w:t>
      </w:r>
    </w:p>
    <w:p w14:paraId="5F1CC747" w14:textId="360269E7" w:rsidR="6AC5D065" w:rsidRPr="00DB1715" w:rsidRDefault="6AC5D065" w:rsidP="00315367">
      <w:pPr>
        <w:spacing w:line="360" w:lineRule="auto"/>
        <w:rPr>
          <w:rFonts w:ascii="Times New Roman" w:eastAsia="Times New Roman" w:hAnsi="Times New Roman" w:cs="Times New Roman"/>
          <w:b/>
        </w:rPr>
      </w:pPr>
    </w:p>
    <w:p w14:paraId="0A58C7BB" w14:textId="216A38E3" w:rsidR="00867C0A" w:rsidRPr="00DB1715" w:rsidRDefault="00867C0A"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Assumption 2: Instantaneous Velocity and Heading Changes</w:t>
      </w:r>
    </w:p>
    <w:p w14:paraId="0D308365" w14:textId="77777777" w:rsidR="00A56F40" w:rsidRPr="005044BC" w:rsidRDefault="2DFC62AB" w:rsidP="00315367">
      <w:pPr>
        <w:spacing w:line="360" w:lineRule="auto"/>
        <w:rPr>
          <w:rFonts w:ascii="Times New Roman" w:eastAsia="Times New Roman" w:hAnsi="Times New Roman" w:cs="Times New Roman"/>
        </w:rPr>
      </w:pPr>
      <w:r w:rsidRPr="005044BC">
        <w:rPr>
          <w:rFonts w:ascii="Times New Roman" w:eastAsia="Times New Roman" w:hAnsi="Times New Roman" w:cs="Times New Roman"/>
        </w:rPr>
        <w:t xml:space="preserve">The model assumes the car can instantly alter its heading and reach its goal velocity. This suggests the vehicle can instantly and flawlessly follow the control signals. Implications: In actuality, the car's velocity and heading cannot be instantly changed due to mechanical constraints such </w:t>
      </w:r>
      <w:r w:rsidR="00E32A38" w:rsidRPr="005044BC">
        <w:rPr>
          <w:rFonts w:ascii="Times New Roman" w:eastAsia="Times New Roman" w:hAnsi="Times New Roman" w:cs="Times New Roman"/>
        </w:rPr>
        <w:t xml:space="preserve">as </w:t>
      </w:r>
      <w:r w:rsidRPr="005044BC">
        <w:rPr>
          <w:rFonts w:ascii="Times New Roman" w:eastAsia="Times New Roman" w:hAnsi="Times New Roman" w:cs="Times New Roman"/>
        </w:rPr>
        <w:t>inertia and actuator response times. These physical properties must be considered for more precise modeling and control. Dynamics like acceleration limitations and response time delays could be included in the future</w:t>
      </w:r>
      <w:r w:rsidR="00E32A38" w:rsidRPr="005044BC">
        <w:rPr>
          <w:rFonts w:ascii="Times New Roman" w:eastAsia="Times New Roman" w:hAnsi="Times New Roman" w:cs="Times New Roman"/>
        </w:rPr>
        <w:t xml:space="preserve"> (Karnopp et al., 2006). </w:t>
      </w:r>
      <w:r w:rsidR="00867C0A" w:rsidRPr="005044BC">
        <w:rPr>
          <w:rFonts w:ascii="Times New Roman" w:eastAsia="Times New Roman" w:hAnsi="Times New Roman" w:cs="Times New Roman"/>
        </w:rPr>
        <w:t>By recognizing these assumptions, we can better understand the limitations of our current model and identify areas for future improvement. A more complex model that considers these real-world factors would provide a more accurate basis for designing and tuning the PID controller, ultimately leading to improved performance and robustness in diverse operating conditions</w:t>
      </w:r>
      <w:r w:rsidR="00E32A38" w:rsidRPr="005044BC">
        <w:rPr>
          <w:rFonts w:ascii="Times New Roman" w:eastAsia="Times New Roman" w:hAnsi="Times New Roman" w:cs="Times New Roman"/>
        </w:rPr>
        <w:t xml:space="preserve"> (Astrom and Murray, 2008).</w:t>
      </w:r>
    </w:p>
    <w:p w14:paraId="192D8107" w14:textId="77777777" w:rsidR="005044BC" w:rsidRPr="005044BC" w:rsidRDefault="005044BC" w:rsidP="00315367">
      <w:pPr>
        <w:spacing w:line="360" w:lineRule="auto"/>
        <w:rPr>
          <w:rFonts w:ascii="Times New Roman" w:eastAsia="Times New Roman" w:hAnsi="Times New Roman" w:cs="Times New Roman"/>
        </w:rPr>
      </w:pPr>
    </w:p>
    <w:p w14:paraId="0936CBE0" w14:textId="01BB9A07" w:rsidR="00A56F40" w:rsidRPr="00DB1715" w:rsidRDefault="00A56F40" w:rsidP="00315367">
      <w:pPr>
        <w:spacing w:line="360" w:lineRule="auto"/>
        <w:rPr>
          <w:rFonts w:ascii="Times New Roman" w:eastAsia="Times New Roman" w:hAnsi="Times New Roman" w:cs="Times New Roman"/>
        </w:rPr>
      </w:pPr>
      <w:r w:rsidRPr="005044BC">
        <w:rPr>
          <w:rFonts w:ascii="Times New Roman" w:eastAsia="Times New Roman" w:hAnsi="Times New Roman" w:cs="Times New Roman"/>
        </w:rPr>
        <w:t>Using this kinematic model provides a clear path for developing and testing a PID control system by allowing virtual experiments and scenarios where the robot car's behavior can be predicted and controlled in a simplified setting. This approach is particularly effective in educational and experimental robotics, where understanding the fundamental interactions between control inputs and vehicle behavior is essential</w:t>
      </w:r>
      <w:r w:rsidR="00E32A38" w:rsidRPr="005044BC">
        <w:rPr>
          <w:rFonts w:ascii="Times New Roman" w:eastAsia="Times New Roman" w:hAnsi="Times New Roman" w:cs="Times New Roman"/>
        </w:rPr>
        <w:t xml:space="preserve"> (Siegwart et al., 2011).</w:t>
      </w:r>
    </w:p>
    <w:p w14:paraId="584C0664" w14:textId="77777777" w:rsidR="00191112" w:rsidRPr="00DB1715" w:rsidRDefault="00191112" w:rsidP="00315367">
      <w:pPr>
        <w:spacing w:line="360" w:lineRule="auto"/>
        <w:rPr>
          <w:rFonts w:ascii="Times New Roman" w:eastAsia="Times New Roman" w:hAnsi="Times New Roman" w:cs="Times New Roman"/>
        </w:rPr>
      </w:pPr>
    </w:p>
    <w:p w14:paraId="044954D7" w14:textId="77777777" w:rsidR="00191112" w:rsidRPr="00DB1715" w:rsidRDefault="00191112" w:rsidP="00315367">
      <w:pPr>
        <w:spacing w:line="360" w:lineRule="auto"/>
        <w:rPr>
          <w:rFonts w:ascii="Times New Roman" w:eastAsia="Times New Roman" w:hAnsi="Times New Roman" w:cs="Times New Roman"/>
        </w:rPr>
      </w:pPr>
    </w:p>
    <w:p w14:paraId="26C9AA2F" w14:textId="77777777" w:rsidR="00B91FF0" w:rsidRPr="00DB1715" w:rsidRDefault="00B91FF0" w:rsidP="00315367">
      <w:pPr>
        <w:spacing w:line="360" w:lineRule="auto"/>
        <w:rPr>
          <w:rFonts w:ascii="Times New Roman" w:eastAsia="Times New Roman" w:hAnsi="Times New Roman" w:cs="Times New Roman"/>
        </w:rPr>
      </w:pPr>
    </w:p>
    <w:p w14:paraId="0FD58ACF" w14:textId="77777777" w:rsidR="00B91FF0" w:rsidRDefault="00B91FF0" w:rsidP="00315367">
      <w:pPr>
        <w:spacing w:line="360" w:lineRule="auto"/>
        <w:rPr>
          <w:rFonts w:ascii="Times New Roman" w:eastAsia="Times New Roman" w:hAnsi="Times New Roman" w:cs="Times New Roman"/>
          <w:sz w:val="32"/>
          <w:szCs w:val="32"/>
        </w:rPr>
      </w:pPr>
    </w:p>
    <w:p w14:paraId="2C79BCD9" w14:textId="77777777" w:rsidR="00425628" w:rsidRDefault="00425628" w:rsidP="00315367">
      <w:pPr>
        <w:spacing w:line="360" w:lineRule="auto"/>
        <w:rPr>
          <w:rFonts w:ascii="Times New Roman" w:eastAsia="Times New Roman" w:hAnsi="Times New Roman" w:cs="Times New Roman"/>
          <w:sz w:val="32"/>
          <w:szCs w:val="32"/>
        </w:rPr>
      </w:pPr>
    </w:p>
    <w:p w14:paraId="433EB974" w14:textId="77777777" w:rsidR="00425628" w:rsidRDefault="00425628" w:rsidP="00315367">
      <w:pPr>
        <w:spacing w:line="360" w:lineRule="auto"/>
        <w:rPr>
          <w:rFonts w:ascii="Times New Roman" w:eastAsia="Times New Roman" w:hAnsi="Times New Roman" w:cs="Times New Roman"/>
          <w:sz w:val="32"/>
          <w:szCs w:val="32"/>
        </w:rPr>
      </w:pPr>
    </w:p>
    <w:p w14:paraId="4CEBCDAA" w14:textId="77777777" w:rsidR="00425628" w:rsidRDefault="00425628" w:rsidP="00315367">
      <w:pPr>
        <w:spacing w:line="360" w:lineRule="auto"/>
        <w:rPr>
          <w:rFonts w:ascii="Times New Roman" w:eastAsia="Times New Roman" w:hAnsi="Times New Roman" w:cs="Times New Roman"/>
          <w:sz w:val="32"/>
          <w:szCs w:val="32"/>
        </w:rPr>
      </w:pPr>
    </w:p>
    <w:p w14:paraId="29FE236F" w14:textId="77777777" w:rsidR="00425628" w:rsidRDefault="00425628" w:rsidP="00315367">
      <w:pPr>
        <w:spacing w:line="360" w:lineRule="auto"/>
        <w:rPr>
          <w:rFonts w:ascii="Times New Roman" w:eastAsia="Times New Roman" w:hAnsi="Times New Roman" w:cs="Times New Roman"/>
          <w:sz w:val="32"/>
          <w:szCs w:val="32"/>
        </w:rPr>
      </w:pPr>
    </w:p>
    <w:p w14:paraId="05C3B7B3" w14:textId="77777777" w:rsidR="00425628" w:rsidRDefault="00425628" w:rsidP="00315367">
      <w:pPr>
        <w:spacing w:line="360" w:lineRule="auto"/>
        <w:rPr>
          <w:rFonts w:ascii="Times New Roman" w:eastAsia="Times New Roman" w:hAnsi="Times New Roman" w:cs="Times New Roman"/>
          <w:sz w:val="32"/>
          <w:szCs w:val="32"/>
        </w:rPr>
      </w:pPr>
    </w:p>
    <w:p w14:paraId="4F19DD33" w14:textId="77777777" w:rsidR="00425628" w:rsidRDefault="00425628" w:rsidP="00315367">
      <w:pPr>
        <w:spacing w:line="360" w:lineRule="auto"/>
        <w:rPr>
          <w:rFonts w:ascii="Times New Roman" w:eastAsia="Times New Roman" w:hAnsi="Times New Roman" w:cs="Times New Roman"/>
          <w:sz w:val="32"/>
          <w:szCs w:val="32"/>
        </w:rPr>
      </w:pPr>
    </w:p>
    <w:p w14:paraId="2CA4D47C" w14:textId="77777777" w:rsidR="00425628" w:rsidRDefault="00425628" w:rsidP="00315367">
      <w:pPr>
        <w:spacing w:line="360" w:lineRule="auto"/>
        <w:rPr>
          <w:rFonts w:ascii="Times New Roman" w:eastAsia="Times New Roman" w:hAnsi="Times New Roman" w:cs="Times New Roman"/>
          <w:sz w:val="32"/>
          <w:szCs w:val="32"/>
        </w:rPr>
      </w:pPr>
    </w:p>
    <w:p w14:paraId="105531B5" w14:textId="77777777" w:rsidR="00425628" w:rsidRDefault="00425628" w:rsidP="00315367">
      <w:pPr>
        <w:spacing w:line="360" w:lineRule="auto"/>
        <w:rPr>
          <w:rFonts w:ascii="Times New Roman" w:eastAsia="Times New Roman" w:hAnsi="Times New Roman" w:cs="Times New Roman"/>
          <w:sz w:val="32"/>
          <w:szCs w:val="32"/>
        </w:rPr>
      </w:pPr>
    </w:p>
    <w:p w14:paraId="2D4CED4E" w14:textId="77777777" w:rsidR="00425628" w:rsidRDefault="00425628" w:rsidP="00315367">
      <w:pPr>
        <w:spacing w:line="360" w:lineRule="auto"/>
        <w:rPr>
          <w:rFonts w:ascii="Times New Roman" w:eastAsia="Times New Roman" w:hAnsi="Times New Roman" w:cs="Times New Roman"/>
          <w:sz w:val="32"/>
          <w:szCs w:val="32"/>
        </w:rPr>
      </w:pPr>
    </w:p>
    <w:p w14:paraId="3524A86E" w14:textId="77777777" w:rsidR="00425628" w:rsidRPr="00B35559" w:rsidRDefault="00425628" w:rsidP="00315367">
      <w:pPr>
        <w:spacing w:line="360" w:lineRule="auto"/>
        <w:rPr>
          <w:rFonts w:ascii="Times New Roman" w:eastAsia="Times New Roman" w:hAnsi="Times New Roman" w:cs="Times New Roman"/>
          <w:sz w:val="32"/>
          <w:szCs w:val="32"/>
        </w:rPr>
      </w:pPr>
    </w:p>
    <w:p w14:paraId="75500579" w14:textId="46FA56A8" w:rsidR="00A56F40" w:rsidRPr="00B35559" w:rsidRDefault="00B719D2" w:rsidP="00315367">
      <w:pPr>
        <w:pStyle w:val="Heading1"/>
        <w:spacing w:line="360" w:lineRule="auto"/>
        <w:rPr>
          <w:rFonts w:eastAsia="Times New Roman" w:cs="Times New Roman"/>
          <w:b/>
          <w:sz w:val="32"/>
          <w:szCs w:val="32"/>
        </w:rPr>
      </w:pPr>
      <w:bookmarkStart w:id="24" w:name="_Toc1287944421"/>
      <w:bookmarkStart w:id="25" w:name="_Toc630408983"/>
      <w:bookmarkStart w:id="26" w:name="_Toc166766943"/>
      <w:r w:rsidRPr="37F9BA55">
        <w:rPr>
          <w:rFonts w:eastAsia="Times New Roman" w:cs="Times New Roman"/>
          <w:b/>
        </w:rPr>
        <w:lastRenderedPageBreak/>
        <w:t>4</w:t>
      </w:r>
      <w:r w:rsidR="00A56F40" w:rsidRPr="37F9BA55">
        <w:rPr>
          <w:rFonts w:eastAsia="Times New Roman" w:cs="Times New Roman"/>
          <w:b/>
        </w:rPr>
        <w:t>. Simulation and Results</w:t>
      </w:r>
      <w:bookmarkEnd w:id="24"/>
      <w:bookmarkEnd w:id="25"/>
      <w:bookmarkEnd w:id="26"/>
    </w:p>
    <w:p w14:paraId="19EEF483" w14:textId="77777777" w:rsidR="00A56F40" w:rsidRPr="00DB1715" w:rsidRDefault="00A56F40" w:rsidP="00315367">
      <w:pPr>
        <w:spacing w:line="360" w:lineRule="auto"/>
        <w:rPr>
          <w:rFonts w:ascii="Times New Roman" w:eastAsia="Times New Roman" w:hAnsi="Times New Roman" w:cs="Times New Roman"/>
          <w:b/>
        </w:rPr>
      </w:pPr>
    </w:p>
    <w:p w14:paraId="062D5FB8" w14:textId="2C47E01D" w:rsidR="00A56F40" w:rsidRPr="00B35559" w:rsidRDefault="00B719D2" w:rsidP="00315367">
      <w:pPr>
        <w:pStyle w:val="Heading2"/>
        <w:spacing w:line="360" w:lineRule="auto"/>
        <w:rPr>
          <w:rFonts w:eastAsia="Times New Roman" w:cs="Times New Roman"/>
          <w:b/>
          <w:szCs w:val="28"/>
        </w:rPr>
      </w:pPr>
      <w:bookmarkStart w:id="27" w:name="_Toc2072189647"/>
      <w:bookmarkStart w:id="28" w:name="_Toc411494993"/>
      <w:bookmarkStart w:id="29" w:name="_Toc166766944"/>
      <w:r w:rsidRPr="37F9BA55">
        <w:rPr>
          <w:rFonts w:eastAsia="Times New Roman" w:cs="Times New Roman"/>
          <w:b/>
        </w:rPr>
        <w:t>4</w:t>
      </w:r>
      <w:r w:rsidR="00A56F40" w:rsidRPr="37F9BA55">
        <w:rPr>
          <w:rFonts w:eastAsia="Times New Roman" w:cs="Times New Roman"/>
          <w:b/>
        </w:rPr>
        <w:t>.1 Simulation Setup</w:t>
      </w:r>
      <w:bookmarkEnd w:id="27"/>
      <w:bookmarkEnd w:id="28"/>
      <w:bookmarkEnd w:id="29"/>
    </w:p>
    <w:p w14:paraId="15BDC38E" w14:textId="5BAEE27E"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In this section, we describe the setup for simulating the OSOYOO V2.1 Robot Car using MATLAB/Simulink. The simulation aims to test the effectiveness of the PID controller in guiding the robot car around a circular track, assessing its ability to maintain the desired trajectory with minimal error and efficient lap times.</w:t>
      </w:r>
    </w:p>
    <w:p w14:paraId="2C03CA6C" w14:textId="77777777" w:rsidR="00A56F40" w:rsidRPr="00DB1715" w:rsidRDefault="00A56F40" w:rsidP="00315367">
      <w:pPr>
        <w:spacing w:line="360" w:lineRule="auto"/>
        <w:rPr>
          <w:rFonts w:ascii="Times New Roman" w:eastAsia="Times New Roman" w:hAnsi="Times New Roman" w:cs="Times New Roman"/>
        </w:rPr>
      </w:pPr>
    </w:p>
    <w:p w14:paraId="50CC1A97" w14:textId="65EE28C6" w:rsidR="00A56F40"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Simulation Environment Setup</w:t>
      </w:r>
    </w:p>
    <w:p w14:paraId="445FD785" w14:textId="77777777" w:rsidR="00425628" w:rsidRPr="00DB1715" w:rsidRDefault="00425628" w:rsidP="00315367">
      <w:pPr>
        <w:spacing w:line="360" w:lineRule="auto"/>
        <w:rPr>
          <w:rFonts w:ascii="Times New Roman" w:eastAsia="Times New Roman" w:hAnsi="Times New Roman" w:cs="Times New Roman"/>
          <w:b/>
        </w:rPr>
      </w:pPr>
    </w:p>
    <w:p w14:paraId="4124E13B" w14:textId="25857B4C"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 xml:space="preserve">Initial Conditions: </w:t>
      </w:r>
    </w:p>
    <w:p w14:paraId="694A855C" w14:textId="4F14A64D"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simulation starts with the robot car positioned at the origin (0,0) of the coordinate system, aligned such that the front of the car is facing the direction that tangentially intersects the circular path. The car's initial speed is set to zero, and the initial heading angle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Pr="3D4EF9FA">
        <w:rPr>
          <w:rFonts w:ascii="Times New Roman" w:eastAsia="Times New Roman" w:hAnsi="Times New Roman" w:cs="Times New Roman"/>
        </w:rPr>
        <w:t xml:space="preserve"> 0 radians (pointing to the right on the x-axis).</w:t>
      </w:r>
    </w:p>
    <w:p w14:paraId="052D3C9B" w14:textId="77777777" w:rsidR="00191112" w:rsidRPr="00DB1715" w:rsidRDefault="00191112" w:rsidP="00315367">
      <w:pPr>
        <w:spacing w:line="360" w:lineRule="auto"/>
        <w:rPr>
          <w:rFonts w:ascii="Times New Roman" w:eastAsia="Times New Roman" w:hAnsi="Times New Roman" w:cs="Times New Roman"/>
        </w:rPr>
      </w:pPr>
    </w:p>
    <w:p w14:paraId="6AEAFC0D" w14:textId="05528B54"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 xml:space="preserve">Track Layout: </w:t>
      </w:r>
    </w:p>
    <w:p w14:paraId="03E19FB8" w14:textId="612B6439" w:rsidR="00191112"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track is defined as a circle with a radius of </w:t>
      </w:r>
      <w:r w:rsidR="00425628">
        <w:rPr>
          <w:rFonts w:ascii="Times New Roman" w:eastAsia="Times New Roman" w:hAnsi="Times New Roman" w:cs="Times New Roman"/>
        </w:rPr>
        <w:t>5</w:t>
      </w:r>
      <w:r w:rsidRPr="3D4EF9FA">
        <w:rPr>
          <w:rFonts w:ascii="Times New Roman" w:eastAsia="Times New Roman" w:hAnsi="Times New Roman" w:cs="Times New Roman"/>
        </w:rPr>
        <w:t xml:space="preserve"> meter</w:t>
      </w:r>
      <w:r w:rsidR="00425628">
        <w:rPr>
          <w:rFonts w:ascii="Times New Roman" w:eastAsia="Times New Roman" w:hAnsi="Times New Roman" w:cs="Times New Roman"/>
        </w:rPr>
        <w:t>s</w:t>
      </w:r>
      <w:r w:rsidRPr="3D4EF9FA">
        <w:rPr>
          <w:rFonts w:ascii="Times New Roman" w:eastAsia="Times New Roman" w:hAnsi="Times New Roman" w:cs="Times New Roman"/>
        </w:rPr>
        <w:t xml:space="preserve"> centered at the origin. The circular track is chosen for its mathematical simplicity and to challenge the controller's ability to handle continuous steering adjustments.</w:t>
      </w:r>
    </w:p>
    <w:p w14:paraId="49D7ADBD" w14:textId="2151D3CF"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 xml:space="preserve">Simulation Duration: </w:t>
      </w:r>
    </w:p>
    <w:p w14:paraId="7231008D" w14:textId="6DA9AA3D"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simulation runs for enough time to allow the car to complete at least five loops, ensuring that the PID controller's performance can be evaluated over a sustained period and under steady-state conditions.</w:t>
      </w:r>
    </w:p>
    <w:p w14:paraId="5CEF19B5" w14:textId="77777777" w:rsidR="00A56F40" w:rsidRPr="00DB1715" w:rsidRDefault="00A56F40" w:rsidP="00315367">
      <w:pPr>
        <w:spacing w:line="360" w:lineRule="auto"/>
        <w:rPr>
          <w:rFonts w:ascii="Times New Roman" w:eastAsia="Times New Roman" w:hAnsi="Times New Roman" w:cs="Times New Roman"/>
        </w:rPr>
      </w:pPr>
    </w:p>
    <w:p w14:paraId="5BBA1197" w14:textId="05FC874B"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MATLAB/Simulink Model</w:t>
      </w:r>
    </w:p>
    <w:p w14:paraId="0C41A9B9" w14:textId="77777777" w:rsidR="00A56F40" w:rsidRPr="00DB1715" w:rsidRDefault="00A56F40" w:rsidP="00315367">
      <w:pPr>
        <w:spacing w:line="360" w:lineRule="auto"/>
        <w:rPr>
          <w:rFonts w:ascii="Times New Roman" w:eastAsia="Times New Roman" w:hAnsi="Times New Roman" w:cs="Times New Roman"/>
        </w:rPr>
      </w:pPr>
    </w:p>
    <w:p w14:paraId="4E18C5D8" w14:textId="0A9498D3"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simulate this scenario in Simulink, we would set up a model incorporating the dynamics of the robot car as discussed in the kinematic model, along with the PID controller to manage the steering based on the cross-track error.</w:t>
      </w:r>
    </w:p>
    <w:p w14:paraId="276ACCAE" w14:textId="77777777" w:rsidR="00A56F40" w:rsidRPr="00DB1715" w:rsidRDefault="00A56F40" w:rsidP="00315367">
      <w:pPr>
        <w:spacing w:line="360" w:lineRule="auto"/>
        <w:rPr>
          <w:rFonts w:ascii="Times New Roman" w:eastAsia="Times New Roman" w:hAnsi="Times New Roman" w:cs="Times New Roman"/>
        </w:rPr>
      </w:pPr>
    </w:p>
    <w:p w14:paraId="473B078D" w14:textId="21477541"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Here is a breakdown of the MATLAB/Simulink code setup:</w:t>
      </w:r>
    </w:p>
    <w:p w14:paraId="3E9D8BFB" w14:textId="77777777" w:rsidR="00A56F40" w:rsidRPr="00DB1715" w:rsidRDefault="00A56F40" w:rsidP="00315367">
      <w:pPr>
        <w:spacing w:line="360" w:lineRule="auto"/>
        <w:rPr>
          <w:rFonts w:ascii="Times New Roman" w:eastAsia="Times New Roman" w:hAnsi="Times New Roman" w:cs="Times New Roman"/>
        </w:rPr>
      </w:pPr>
    </w:p>
    <w:p w14:paraId="3D0FFB45" w14:textId="3FF37960"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Simulink Model Components</w:t>
      </w:r>
    </w:p>
    <w:p w14:paraId="29274CCD" w14:textId="15932E4F"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1. Robot Car Dynamics Block: This block will simulate the kinematic equations of the car.</w:t>
      </w:r>
    </w:p>
    <w:p w14:paraId="63BA19EE" w14:textId="4D271D29"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2. PID Controller Block: Configures the PID controller for the car's steering system.</w:t>
      </w:r>
    </w:p>
    <w:p w14:paraId="7581A7E8" w14:textId="32B00826"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3. Track Path Generator: This block generates the reference path for the car (circular track).</w:t>
      </w:r>
    </w:p>
    <w:p w14:paraId="0A13776E" w14:textId="6B2C94E6"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4. Error Calculation: Computes the cross-track error between the current position of the car and the closest point on the desired path.</w:t>
      </w:r>
    </w:p>
    <w:p w14:paraId="27D96C16" w14:textId="425496C9"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5. Visualization: Plots the car’s trajectory and the track to visually assess the performance.</w:t>
      </w:r>
    </w:p>
    <w:p w14:paraId="5B145983" w14:textId="77777777" w:rsidR="00A56F40" w:rsidRDefault="00A56F40" w:rsidP="00315367">
      <w:pPr>
        <w:spacing w:line="360" w:lineRule="auto"/>
        <w:rPr>
          <w:rFonts w:ascii="Times New Roman" w:eastAsia="Times New Roman" w:hAnsi="Times New Roman" w:cs="Times New Roman"/>
        </w:rPr>
      </w:pPr>
    </w:p>
    <w:p w14:paraId="0FF21588" w14:textId="77777777" w:rsidR="00425628" w:rsidRDefault="00425628" w:rsidP="00315367">
      <w:pPr>
        <w:spacing w:line="360" w:lineRule="auto"/>
        <w:rPr>
          <w:rFonts w:ascii="Times New Roman" w:eastAsia="Times New Roman" w:hAnsi="Times New Roman" w:cs="Times New Roman"/>
        </w:rPr>
      </w:pPr>
    </w:p>
    <w:p w14:paraId="4BC68DDB" w14:textId="77777777" w:rsidR="00425628" w:rsidRDefault="00425628" w:rsidP="00315367">
      <w:pPr>
        <w:spacing w:line="360" w:lineRule="auto"/>
        <w:rPr>
          <w:rFonts w:ascii="Times New Roman" w:eastAsia="Times New Roman" w:hAnsi="Times New Roman" w:cs="Times New Roman"/>
        </w:rPr>
      </w:pPr>
    </w:p>
    <w:p w14:paraId="09FBEFC4" w14:textId="77777777" w:rsidR="00425628" w:rsidRDefault="00425628" w:rsidP="00315367">
      <w:pPr>
        <w:spacing w:line="360" w:lineRule="auto"/>
        <w:rPr>
          <w:rFonts w:ascii="Times New Roman" w:eastAsia="Times New Roman" w:hAnsi="Times New Roman" w:cs="Times New Roman"/>
        </w:rPr>
      </w:pPr>
    </w:p>
    <w:p w14:paraId="5E7CDFF8" w14:textId="77777777" w:rsidR="00425628" w:rsidRDefault="00425628" w:rsidP="00315367">
      <w:pPr>
        <w:spacing w:line="360" w:lineRule="auto"/>
        <w:rPr>
          <w:rFonts w:ascii="Times New Roman" w:eastAsia="Times New Roman" w:hAnsi="Times New Roman" w:cs="Times New Roman"/>
        </w:rPr>
      </w:pPr>
    </w:p>
    <w:p w14:paraId="2C98382F" w14:textId="77777777" w:rsidR="00425628" w:rsidRDefault="00425628" w:rsidP="00315367">
      <w:pPr>
        <w:spacing w:line="360" w:lineRule="auto"/>
        <w:rPr>
          <w:rFonts w:ascii="Times New Roman" w:eastAsia="Times New Roman" w:hAnsi="Times New Roman" w:cs="Times New Roman"/>
        </w:rPr>
      </w:pPr>
    </w:p>
    <w:p w14:paraId="10F2BC22" w14:textId="77777777" w:rsidR="00425628" w:rsidRDefault="00425628" w:rsidP="00315367">
      <w:pPr>
        <w:spacing w:line="360" w:lineRule="auto"/>
        <w:rPr>
          <w:rFonts w:ascii="Times New Roman" w:eastAsia="Times New Roman" w:hAnsi="Times New Roman" w:cs="Times New Roman"/>
        </w:rPr>
      </w:pPr>
    </w:p>
    <w:p w14:paraId="5D12A715" w14:textId="77777777" w:rsidR="00425628" w:rsidRPr="00DB1715" w:rsidRDefault="00425628" w:rsidP="00315367">
      <w:pPr>
        <w:spacing w:line="360" w:lineRule="auto"/>
        <w:rPr>
          <w:rFonts w:ascii="Times New Roman" w:eastAsia="Times New Roman" w:hAnsi="Times New Roman" w:cs="Times New Roman"/>
        </w:rPr>
      </w:pPr>
    </w:p>
    <w:p w14:paraId="36BAE868" w14:textId="5F5A861C"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MATLAB Script for Setup</w:t>
      </w:r>
    </w:p>
    <w:p w14:paraId="6BE9DA1F"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color w:val="008013"/>
          <w:kern w:val="0"/>
          <w14:ligatures w14:val="none"/>
        </w:rPr>
        <w:t>% Define the simulation parameters</w:t>
      </w:r>
    </w:p>
    <w:p w14:paraId="0561D598"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radius = 1;  </w:t>
      </w:r>
      <w:r w:rsidRPr="0040168A">
        <w:rPr>
          <w:rFonts w:ascii="Times New Roman" w:eastAsia="Times New Roman" w:hAnsi="Times New Roman" w:cs="Times New Roman"/>
          <w:color w:val="008013"/>
          <w:kern w:val="0"/>
          <w14:ligatures w14:val="none"/>
        </w:rPr>
        <w:t>% radius of the circular track</w:t>
      </w:r>
    </w:p>
    <w:p w14:paraId="154BE54A"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simTime = 50;  </w:t>
      </w:r>
      <w:r w:rsidRPr="0040168A">
        <w:rPr>
          <w:rFonts w:ascii="Times New Roman" w:eastAsia="Times New Roman" w:hAnsi="Times New Roman" w:cs="Times New Roman"/>
          <w:color w:val="008013"/>
          <w:kern w:val="0"/>
          <w14:ligatures w14:val="none"/>
        </w:rPr>
        <w:t>% total simulation time in seconds</w:t>
      </w:r>
    </w:p>
    <w:p w14:paraId="1BA7FCC9"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p>
    <w:p w14:paraId="169967A4"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color w:val="008013"/>
          <w:kern w:val="0"/>
          <w14:ligatures w14:val="none"/>
        </w:rPr>
        <w:t>% Setup the Simulink model</w:t>
      </w:r>
    </w:p>
    <w:p w14:paraId="1629B009"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modelName = </w:t>
      </w:r>
      <w:r w:rsidRPr="0040168A">
        <w:rPr>
          <w:rFonts w:ascii="Times New Roman" w:eastAsia="Times New Roman" w:hAnsi="Times New Roman" w:cs="Times New Roman"/>
          <w:color w:val="A709F5"/>
          <w:kern w:val="0"/>
          <w14:ligatures w14:val="none"/>
        </w:rPr>
        <w:t>'OSOYOORobotCarSim'</w:t>
      </w:r>
      <w:r w:rsidRPr="0040168A">
        <w:rPr>
          <w:rFonts w:ascii="Times New Roman" w:eastAsia="Times New Roman" w:hAnsi="Times New Roman" w:cs="Times New Roman"/>
          <w:kern w:val="0"/>
          <w14:ligatures w14:val="none"/>
        </w:rPr>
        <w:t>;</w:t>
      </w:r>
    </w:p>
    <w:p w14:paraId="5852F840"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open_system(modelName);</w:t>
      </w:r>
    </w:p>
    <w:p w14:paraId="020A84D2"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p>
    <w:p w14:paraId="68963066"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color w:val="008013"/>
          <w:kern w:val="0"/>
          <w14:ligatures w14:val="none"/>
        </w:rPr>
        <w:t>% Configure the PID Controller</w:t>
      </w:r>
    </w:p>
    <w:p w14:paraId="64CB972A"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Kp = 0.5;  </w:t>
      </w:r>
      <w:r w:rsidRPr="0040168A">
        <w:rPr>
          <w:rFonts w:ascii="Times New Roman" w:eastAsia="Times New Roman" w:hAnsi="Times New Roman" w:cs="Times New Roman"/>
          <w:color w:val="008013"/>
          <w:kern w:val="0"/>
          <w14:ligatures w14:val="none"/>
        </w:rPr>
        <w:t>% Proportional gain</w:t>
      </w:r>
    </w:p>
    <w:p w14:paraId="71731C7E"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Ki = 0.1;  </w:t>
      </w:r>
      <w:r w:rsidRPr="0040168A">
        <w:rPr>
          <w:rFonts w:ascii="Times New Roman" w:eastAsia="Times New Roman" w:hAnsi="Times New Roman" w:cs="Times New Roman"/>
          <w:color w:val="008013"/>
          <w:kern w:val="0"/>
          <w14:ligatures w14:val="none"/>
        </w:rPr>
        <w:t>% Integral gain</w:t>
      </w:r>
    </w:p>
    <w:p w14:paraId="6818FFBD"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Kd = 0.05;  </w:t>
      </w:r>
      <w:r w:rsidRPr="0040168A">
        <w:rPr>
          <w:rFonts w:ascii="Times New Roman" w:eastAsia="Times New Roman" w:hAnsi="Times New Roman" w:cs="Times New Roman"/>
          <w:color w:val="008013"/>
          <w:kern w:val="0"/>
          <w14:ligatures w14:val="none"/>
        </w:rPr>
        <w:t>% Derivative gain</w:t>
      </w:r>
    </w:p>
    <w:p w14:paraId="2217DA24"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set_param([modelName </w:t>
      </w:r>
      <w:r w:rsidRPr="0040168A">
        <w:rPr>
          <w:rFonts w:ascii="Times New Roman" w:eastAsia="Times New Roman" w:hAnsi="Times New Roman" w:cs="Times New Roman"/>
          <w:color w:val="A709F5"/>
          <w:kern w:val="0"/>
          <w14:ligatures w14:val="none"/>
        </w:rPr>
        <w:t>'/PID Controller'</w:t>
      </w:r>
      <w:r w:rsidRPr="0040168A">
        <w:rPr>
          <w:rFonts w:ascii="Times New Roman" w:eastAsia="Times New Roman" w:hAnsi="Times New Roman" w:cs="Times New Roman"/>
          <w:kern w:val="0"/>
          <w14:ligatures w14:val="none"/>
        </w:rPr>
        <w:t xml:space="preserve">], </w:t>
      </w:r>
      <w:r w:rsidRPr="0040168A">
        <w:rPr>
          <w:rFonts w:ascii="Times New Roman" w:eastAsia="Times New Roman" w:hAnsi="Times New Roman" w:cs="Times New Roman"/>
          <w:color w:val="A709F5"/>
          <w:kern w:val="0"/>
          <w14:ligatures w14:val="none"/>
        </w:rPr>
        <w:t>'P'</w:t>
      </w:r>
      <w:r w:rsidRPr="0040168A">
        <w:rPr>
          <w:rFonts w:ascii="Times New Roman" w:eastAsia="Times New Roman" w:hAnsi="Times New Roman" w:cs="Times New Roman"/>
          <w:kern w:val="0"/>
          <w14:ligatures w14:val="none"/>
        </w:rPr>
        <w:t>, num2str(Kp));</w:t>
      </w:r>
    </w:p>
    <w:p w14:paraId="081860D0"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set_param([modelName </w:t>
      </w:r>
      <w:r w:rsidRPr="0040168A">
        <w:rPr>
          <w:rFonts w:ascii="Times New Roman" w:eastAsia="Times New Roman" w:hAnsi="Times New Roman" w:cs="Times New Roman"/>
          <w:color w:val="A709F5"/>
          <w:kern w:val="0"/>
          <w14:ligatures w14:val="none"/>
        </w:rPr>
        <w:t>'/PID Controller'</w:t>
      </w:r>
      <w:r w:rsidRPr="0040168A">
        <w:rPr>
          <w:rFonts w:ascii="Times New Roman" w:eastAsia="Times New Roman" w:hAnsi="Times New Roman" w:cs="Times New Roman"/>
          <w:kern w:val="0"/>
          <w14:ligatures w14:val="none"/>
        </w:rPr>
        <w:t xml:space="preserve">], </w:t>
      </w:r>
      <w:r w:rsidRPr="0040168A">
        <w:rPr>
          <w:rFonts w:ascii="Times New Roman" w:eastAsia="Times New Roman" w:hAnsi="Times New Roman" w:cs="Times New Roman"/>
          <w:color w:val="A709F5"/>
          <w:kern w:val="0"/>
          <w14:ligatures w14:val="none"/>
        </w:rPr>
        <w:t>'I'</w:t>
      </w:r>
      <w:r w:rsidRPr="0040168A">
        <w:rPr>
          <w:rFonts w:ascii="Times New Roman" w:eastAsia="Times New Roman" w:hAnsi="Times New Roman" w:cs="Times New Roman"/>
          <w:kern w:val="0"/>
          <w14:ligatures w14:val="none"/>
        </w:rPr>
        <w:t>, num2str(Ki));</w:t>
      </w:r>
    </w:p>
    <w:p w14:paraId="2A46B4DA"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set_param([modelName </w:t>
      </w:r>
      <w:r w:rsidRPr="0040168A">
        <w:rPr>
          <w:rFonts w:ascii="Times New Roman" w:eastAsia="Times New Roman" w:hAnsi="Times New Roman" w:cs="Times New Roman"/>
          <w:color w:val="A709F5"/>
          <w:kern w:val="0"/>
          <w14:ligatures w14:val="none"/>
        </w:rPr>
        <w:t>'/PID Controller'</w:t>
      </w:r>
      <w:r w:rsidRPr="0040168A">
        <w:rPr>
          <w:rFonts w:ascii="Times New Roman" w:eastAsia="Times New Roman" w:hAnsi="Times New Roman" w:cs="Times New Roman"/>
          <w:kern w:val="0"/>
          <w14:ligatures w14:val="none"/>
        </w:rPr>
        <w:t xml:space="preserve">], </w:t>
      </w:r>
      <w:r w:rsidRPr="0040168A">
        <w:rPr>
          <w:rFonts w:ascii="Times New Roman" w:eastAsia="Times New Roman" w:hAnsi="Times New Roman" w:cs="Times New Roman"/>
          <w:color w:val="A709F5"/>
          <w:kern w:val="0"/>
          <w14:ligatures w14:val="none"/>
        </w:rPr>
        <w:t>'D'</w:t>
      </w:r>
      <w:r w:rsidRPr="0040168A">
        <w:rPr>
          <w:rFonts w:ascii="Times New Roman" w:eastAsia="Times New Roman" w:hAnsi="Times New Roman" w:cs="Times New Roman"/>
          <w:kern w:val="0"/>
          <w14:ligatures w14:val="none"/>
        </w:rPr>
        <w:t>, num2str(Kd));</w:t>
      </w:r>
    </w:p>
    <w:p w14:paraId="7594C5E4"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p>
    <w:p w14:paraId="6778AC98"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color w:val="008013"/>
          <w:kern w:val="0"/>
          <w14:ligatures w14:val="none"/>
        </w:rPr>
        <w:t>% Set simulation parameters</w:t>
      </w:r>
    </w:p>
    <w:p w14:paraId="1B822B4C"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 xml:space="preserve">set_param(modelName, </w:t>
      </w:r>
      <w:r w:rsidRPr="0040168A">
        <w:rPr>
          <w:rFonts w:ascii="Times New Roman" w:eastAsia="Times New Roman" w:hAnsi="Times New Roman" w:cs="Times New Roman"/>
          <w:color w:val="A709F5"/>
          <w:kern w:val="0"/>
          <w14:ligatures w14:val="none"/>
        </w:rPr>
        <w:t>'StopTime'</w:t>
      </w:r>
      <w:r w:rsidRPr="0040168A">
        <w:rPr>
          <w:rFonts w:ascii="Times New Roman" w:eastAsia="Times New Roman" w:hAnsi="Times New Roman" w:cs="Times New Roman"/>
          <w:kern w:val="0"/>
          <w14:ligatures w14:val="none"/>
        </w:rPr>
        <w:t>, num2str(simTime));</w:t>
      </w:r>
    </w:p>
    <w:p w14:paraId="6BC3C18C"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p>
    <w:p w14:paraId="4FE507E0"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color w:val="008013"/>
          <w:kern w:val="0"/>
          <w14:ligatures w14:val="none"/>
        </w:rPr>
        <w:t>% Run the simulation</w:t>
      </w:r>
    </w:p>
    <w:p w14:paraId="206C0B7F"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kern w:val="0"/>
          <w14:ligatures w14:val="none"/>
        </w:rPr>
        <w:t>sim(modelName);</w:t>
      </w:r>
    </w:p>
    <w:p w14:paraId="6C01C8EC"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p>
    <w:p w14:paraId="1B85F202" w14:textId="77777777" w:rsidR="0040168A" w:rsidRPr="0040168A" w:rsidRDefault="0040168A" w:rsidP="0040168A">
      <w:pPr>
        <w:spacing w:after="0" w:line="240" w:lineRule="auto"/>
        <w:rPr>
          <w:rFonts w:ascii="Times New Roman" w:eastAsia="Times New Roman" w:hAnsi="Times New Roman" w:cs="Times New Roman"/>
          <w:kern w:val="0"/>
          <w14:ligatures w14:val="none"/>
        </w:rPr>
      </w:pPr>
      <w:r w:rsidRPr="0040168A">
        <w:rPr>
          <w:rFonts w:ascii="Times New Roman" w:eastAsia="Times New Roman" w:hAnsi="Times New Roman" w:cs="Times New Roman"/>
          <w:color w:val="008013"/>
          <w:kern w:val="0"/>
          <w14:ligatures w14:val="none"/>
        </w:rPr>
        <w:t>% Visualization setup is handled in Simulink using scopes and graphical blocks</w:t>
      </w:r>
    </w:p>
    <w:p w14:paraId="7CA1FC55" w14:textId="77777777" w:rsidR="0040168A" w:rsidRPr="0040168A" w:rsidRDefault="0040168A" w:rsidP="0040168A">
      <w:pPr>
        <w:spacing w:after="0" w:line="240" w:lineRule="auto"/>
        <w:rPr>
          <w:rFonts w:ascii="Menlo" w:eastAsia="Times New Roman" w:hAnsi="Menlo" w:cs="Times New Roman"/>
          <w:kern w:val="0"/>
          <w:sz w:val="20"/>
          <w:szCs w:val="20"/>
          <w14:ligatures w14:val="none"/>
        </w:rPr>
      </w:pPr>
    </w:p>
    <w:p w14:paraId="4C11CD4B"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p>
    <w:p w14:paraId="45F0D1BA" w14:textId="2E1091A5" w:rsidR="00A56F40" w:rsidRPr="00DB1715" w:rsidRDefault="00A56F40" w:rsidP="00315367">
      <w:pPr>
        <w:spacing w:line="360" w:lineRule="auto"/>
        <w:rPr>
          <w:rFonts w:ascii="Times New Roman" w:eastAsia="Times New Roman" w:hAnsi="Times New Roman" w:cs="Times New Roman"/>
        </w:rPr>
      </w:pPr>
    </w:p>
    <w:p w14:paraId="42AA9E64" w14:textId="77777777" w:rsidR="00A56F40" w:rsidRPr="00DB1715" w:rsidRDefault="00A56F40" w:rsidP="00315367">
      <w:pPr>
        <w:spacing w:line="360" w:lineRule="auto"/>
        <w:rPr>
          <w:rFonts w:ascii="Times New Roman" w:eastAsia="Times New Roman" w:hAnsi="Times New Roman" w:cs="Times New Roman"/>
        </w:rPr>
      </w:pPr>
    </w:p>
    <w:p w14:paraId="5ADDBBB4" w14:textId="42C1035E" w:rsidR="00D32DC0" w:rsidRPr="00DB1715" w:rsidRDefault="4DCEA1BE"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With the help of this script, the simulation is started and the PID controller is configured with initial gains that will be changed in response to the first test results. Blocks for calculating the car's position and orientation using the given kinematic equations, error computation, and a feedback loop for adjusting the steering via the PID controller would all be included in the Simulink model. Simulink's visualization block would assist in tracking the car's path in real time with respect to the predetermined circular track, giving quick visual feedback on how well the control system is working. This configuration makes it easier to tune the PID parameters iteratively for best results. </w:t>
      </w:r>
      <w:r w:rsidR="00D32DC0" w:rsidRPr="00DB1715">
        <w:br/>
      </w:r>
    </w:p>
    <w:p w14:paraId="7400E973" w14:textId="780B0FAC" w:rsidR="6AC5D065" w:rsidRPr="00DB1715" w:rsidRDefault="6AC5D065" w:rsidP="00315367">
      <w:pPr>
        <w:spacing w:line="360" w:lineRule="auto"/>
        <w:rPr>
          <w:rFonts w:ascii="Times New Roman" w:eastAsia="Times New Roman" w:hAnsi="Times New Roman" w:cs="Times New Roman"/>
          <w:b/>
        </w:rPr>
      </w:pPr>
    </w:p>
    <w:p w14:paraId="41D04D07" w14:textId="68B8A9F5" w:rsidR="00A56F40" w:rsidRPr="00B35559" w:rsidRDefault="00B719D2" w:rsidP="00315367">
      <w:pPr>
        <w:pStyle w:val="Heading2"/>
        <w:spacing w:line="360" w:lineRule="auto"/>
        <w:rPr>
          <w:rFonts w:eastAsia="Times New Roman" w:cs="Times New Roman"/>
          <w:b/>
          <w:szCs w:val="28"/>
        </w:rPr>
      </w:pPr>
      <w:bookmarkStart w:id="30" w:name="_Toc281642102"/>
      <w:bookmarkStart w:id="31" w:name="_Toc269480734"/>
      <w:bookmarkStart w:id="32" w:name="_Toc166766945"/>
      <w:r w:rsidRPr="6D40F50E">
        <w:rPr>
          <w:rFonts w:eastAsia="Times New Roman" w:cs="Times New Roman"/>
          <w:b/>
        </w:rPr>
        <w:lastRenderedPageBreak/>
        <w:t>4</w:t>
      </w:r>
      <w:r w:rsidR="00A56F40" w:rsidRPr="6D40F50E">
        <w:rPr>
          <w:rFonts w:eastAsia="Times New Roman" w:cs="Times New Roman"/>
          <w:b/>
        </w:rPr>
        <w:t>.2 Results</w:t>
      </w:r>
      <w:bookmarkEnd w:id="30"/>
      <w:bookmarkEnd w:id="31"/>
      <w:bookmarkEnd w:id="32"/>
    </w:p>
    <w:p w14:paraId="6F27CD2C" w14:textId="77777777" w:rsidR="00A56F40" w:rsidRPr="00DB1715" w:rsidRDefault="00A56F40" w:rsidP="00315367">
      <w:pPr>
        <w:spacing w:line="360" w:lineRule="auto"/>
        <w:rPr>
          <w:rFonts w:ascii="Times New Roman" w:eastAsia="Times New Roman" w:hAnsi="Times New Roman" w:cs="Times New Roman"/>
        </w:rPr>
      </w:pPr>
    </w:p>
    <w:p w14:paraId="64F703B3" w14:textId="690338D6"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After setting up and running the simulation of the OSOYOO V2.1 Robot Car with a PID controller in MATLAB/Simulink, as described in section 3.1, the results obtained provide key insights into the effectiveness of the PID control strategy. </w:t>
      </w:r>
      <w:r w:rsidR="6AD88341" w:rsidRPr="3D4EF9FA">
        <w:rPr>
          <w:rFonts w:ascii="Times New Roman" w:eastAsia="Times New Roman" w:hAnsi="Times New Roman" w:cs="Times New Roman"/>
        </w:rPr>
        <w:t>Here, we delve into the analysis of these results, emphasizing the car's trajectory, the tuning of PID parameters, and the overall system performance regarding tracking accuracy and stability.</w:t>
      </w:r>
    </w:p>
    <w:p w14:paraId="7355C776" w14:textId="77777777" w:rsidR="00A56F40" w:rsidRPr="00DB1715" w:rsidRDefault="00A56F40" w:rsidP="00315367">
      <w:pPr>
        <w:spacing w:line="360" w:lineRule="auto"/>
        <w:rPr>
          <w:rFonts w:ascii="Times New Roman" w:eastAsia="Times New Roman" w:hAnsi="Times New Roman" w:cs="Times New Roman"/>
        </w:rPr>
      </w:pPr>
    </w:p>
    <w:p w14:paraId="77388694" w14:textId="77777777" w:rsidR="00B719D2" w:rsidRPr="00DB1715" w:rsidRDefault="00B719D2" w:rsidP="00315367">
      <w:pPr>
        <w:spacing w:line="360" w:lineRule="auto"/>
        <w:rPr>
          <w:rFonts w:ascii="Times New Roman" w:eastAsia="Times New Roman" w:hAnsi="Times New Roman" w:cs="Times New Roman"/>
        </w:rPr>
      </w:pPr>
    </w:p>
    <w:p w14:paraId="3CD1E71D" w14:textId="431FC069"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Analysis of Trajectory and PID Tuning</w:t>
      </w:r>
    </w:p>
    <w:p w14:paraId="5B9C1714" w14:textId="77777777" w:rsidR="00A56F40" w:rsidRPr="00DB1715" w:rsidRDefault="00A56F40" w:rsidP="00315367">
      <w:pPr>
        <w:spacing w:line="360" w:lineRule="auto"/>
        <w:rPr>
          <w:rFonts w:ascii="Times New Roman" w:eastAsia="Times New Roman" w:hAnsi="Times New Roman" w:cs="Times New Roman"/>
        </w:rPr>
      </w:pPr>
    </w:p>
    <w:p w14:paraId="0E2E486A" w14:textId="20736978"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primary output from the simulation is the trajectory plot of the robot car, which visually represents how well the car follows the intended circular path. The plots generated are crucial for evaluating the initial settings of the PID controller and making necessary adjustments.</w:t>
      </w:r>
    </w:p>
    <w:p w14:paraId="209CBE6F" w14:textId="77777777" w:rsidR="00A56F40" w:rsidRPr="00DB1715" w:rsidRDefault="00A56F40" w:rsidP="00315367">
      <w:pPr>
        <w:spacing w:line="360" w:lineRule="auto"/>
        <w:rPr>
          <w:rFonts w:ascii="Times New Roman" w:eastAsia="Times New Roman" w:hAnsi="Times New Roman" w:cs="Times New Roman"/>
        </w:rPr>
      </w:pPr>
    </w:p>
    <w:p w14:paraId="38427D72" w14:textId="2ADE8B58"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produce meaningful results, the Simulink model incorporates the kinematic model of the car, the PID controller, and graphical elements to visualize the trajectory. Below is an illustrative MATLAB script to simulate the scenario and generate trajectory plots, followed by a discussion on how to interpret these plots:</w:t>
      </w:r>
    </w:p>
    <w:p w14:paraId="69D33F13" w14:textId="77777777" w:rsidR="00A56F40" w:rsidRPr="00DB1715" w:rsidRDefault="00A56F40" w:rsidP="00315367">
      <w:pPr>
        <w:spacing w:line="360" w:lineRule="auto"/>
        <w:rPr>
          <w:rFonts w:ascii="Times New Roman" w:eastAsia="Times New Roman" w:hAnsi="Times New Roman" w:cs="Times New Roman"/>
        </w:rPr>
      </w:pPr>
    </w:p>
    <w:p w14:paraId="1523D7A9" w14:textId="77777777" w:rsidR="00D41D1D" w:rsidRDefault="00D41D1D" w:rsidP="00315367">
      <w:pPr>
        <w:spacing w:line="360" w:lineRule="auto"/>
        <w:rPr>
          <w:rFonts w:ascii="Times New Roman" w:eastAsia="Times New Roman" w:hAnsi="Times New Roman" w:cs="Times New Roman"/>
        </w:rPr>
      </w:pPr>
    </w:p>
    <w:p w14:paraId="19D3229A" w14:textId="77777777" w:rsidR="00425628" w:rsidRDefault="00425628" w:rsidP="00315367">
      <w:pPr>
        <w:spacing w:line="360" w:lineRule="auto"/>
        <w:rPr>
          <w:rFonts w:ascii="Times New Roman" w:eastAsia="Times New Roman" w:hAnsi="Times New Roman" w:cs="Times New Roman"/>
        </w:rPr>
      </w:pPr>
    </w:p>
    <w:p w14:paraId="4C9A087E" w14:textId="77777777" w:rsidR="00425628" w:rsidRDefault="00425628" w:rsidP="00315367">
      <w:pPr>
        <w:spacing w:line="360" w:lineRule="auto"/>
        <w:rPr>
          <w:rFonts w:ascii="Times New Roman" w:eastAsia="Times New Roman" w:hAnsi="Times New Roman" w:cs="Times New Roman"/>
        </w:rPr>
      </w:pPr>
    </w:p>
    <w:p w14:paraId="02CC529D" w14:textId="77777777" w:rsidR="00425628" w:rsidRDefault="00425628" w:rsidP="00315367">
      <w:pPr>
        <w:spacing w:line="360" w:lineRule="auto"/>
        <w:rPr>
          <w:rFonts w:ascii="Times New Roman" w:eastAsia="Times New Roman" w:hAnsi="Times New Roman" w:cs="Times New Roman"/>
        </w:rPr>
      </w:pPr>
    </w:p>
    <w:p w14:paraId="0FD0934B" w14:textId="77777777" w:rsidR="00425628" w:rsidRPr="00DB1715" w:rsidRDefault="00425628" w:rsidP="00315367">
      <w:pPr>
        <w:spacing w:line="360" w:lineRule="auto"/>
        <w:rPr>
          <w:rFonts w:ascii="Times New Roman" w:eastAsia="Times New Roman" w:hAnsi="Times New Roman" w:cs="Times New Roman"/>
        </w:rPr>
      </w:pPr>
    </w:p>
    <w:p w14:paraId="6827B2BD" w14:textId="47C25F8D"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MATLAB Script for Generating Plots</w:t>
      </w:r>
    </w:p>
    <w:p w14:paraId="634FE164"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color w:val="008013"/>
          <w:kern w:val="0"/>
          <w14:ligatures w14:val="none"/>
        </w:rPr>
        <w:t>% Example MATLAB script to generate trajectory plots from Simulink</w:t>
      </w:r>
    </w:p>
    <w:p w14:paraId="0A86B530" w14:textId="6689F6DC"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simOut = sim(</w:t>
      </w:r>
      <w:r w:rsidRPr="00DB1715">
        <w:rPr>
          <w:rFonts w:ascii="Consolas" w:eastAsia="Times New Roman" w:hAnsi="Consolas" w:cs="Times New Roman"/>
          <w:color w:val="A709F5"/>
          <w:kern w:val="0"/>
          <w14:ligatures w14:val="none"/>
        </w:rPr>
        <w:t>'</w:t>
      </w:r>
      <w:r w:rsidRPr="3D4EF9FA">
        <w:rPr>
          <w:rFonts w:ascii="Times New Roman" w:eastAsia="Times New Roman" w:hAnsi="Times New Roman" w:cs="Times New Roman"/>
          <w:color w:val="A709F5"/>
          <w:kern w:val="0"/>
          <w14:ligatures w14:val="none"/>
        </w:rPr>
        <w:t>OSOYOORobotCarSim</w:t>
      </w:r>
      <w:r w:rsidRPr="3D4EF9FA">
        <w:rPr>
          <w:rFonts w:ascii="Consolas" w:eastAsia="Times New Roman" w:hAnsi="Consolas" w:cs="Times New Roman"/>
          <w:color w:val="A709F5"/>
        </w:rPr>
        <w:t>'</w:t>
      </w:r>
      <w:r w:rsidRPr="3D4EF9FA">
        <w:rPr>
          <w:rFonts w:ascii="Times New Roman" w:eastAsia="Times New Roman" w:hAnsi="Times New Roman" w:cs="Times New Roman"/>
        </w:rPr>
        <w:t xml:space="preserve">);  </w:t>
      </w:r>
      <w:r w:rsidRPr="3D4EF9FA">
        <w:rPr>
          <w:rFonts w:ascii="Times New Roman" w:eastAsia="Times New Roman" w:hAnsi="Times New Roman" w:cs="Times New Roman"/>
          <w:color w:val="008013"/>
        </w:rPr>
        <w:t>% Run the Simulink model</w:t>
      </w:r>
    </w:p>
    <w:p w14:paraId="6CE1AF94"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p>
    <w:p w14:paraId="2919A300"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color w:val="008013"/>
          <w:kern w:val="0"/>
          <w14:ligatures w14:val="none"/>
        </w:rPr>
        <w:t>% Extract car trajectory data from the simulation output</w:t>
      </w:r>
    </w:p>
    <w:p w14:paraId="578EEF92" w14:textId="534D38B0" w:rsidR="003771E1" w:rsidRPr="00DB1715" w:rsidRDefault="003771E1" w:rsidP="00315367">
      <w:pPr>
        <w:spacing w:after="0" w:line="360" w:lineRule="auto"/>
        <w:rPr>
          <w:rFonts w:ascii="Times New Roman" w:eastAsia="Times New Roman" w:hAnsi="Times New Roman" w:cs="Times New Roman"/>
          <w:kern w:val="0"/>
          <w:lang w:val="it-IT"/>
          <w14:ligatures w14:val="none"/>
        </w:rPr>
      </w:pPr>
      <w:r w:rsidRPr="3D4EF9FA">
        <w:rPr>
          <w:rFonts w:ascii="Times New Roman" w:eastAsia="Times New Roman" w:hAnsi="Times New Roman" w:cs="Times New Roman"/>
          <w:kern w:val="0"/>
          <w:lang w:val="it-IT"/>
          <w14:ligatures w14:val="none"/>
        </w:rPr>
        <w:t>x_data = simOut.get(</w:t>
      </w:r>
      <w:r w:rsidRPr="3D4EF9FA">
        <w:rPr>
          <w:rFonts w:ascii="Times New Roman" w:eastAsia="Times New Roman" w:hAnsi="Times New Roman" w:cs="Times New Roman"/>
          <w:color w:val="A709F5"/>
          <w:kern w:val="0"/>
          <w:lang w:val="it-IT"/>
          <w14:ligatures w14:val="none"/>
        </w:rPr>
        <w:t>'x'</w:t>
      </w:r>
      <w:r w:rsidRPr="3D4EF9FA">
        <w:rPr>
          <w:rFonts w:ascii="Times New Roman" w:eastAsia="Times New Roman" w:hAnsi="Times New Roman" w:cs="Times New Roman"/>
          <w:kern w:val="0"/>
          <w:lang w:val="it-IT"/>
          <w14:ligatures w14:val="none"/>
        </w:rPr>
        <w:t>);</w:t>
      </w:r>
    </w:p>
    <w:p w14:paraId="21899333" w14:textId="262CA43B"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y_data = simOut.get</w:t>
      </w:r>
      <w:r w:rsidRPr="3D4EF9FA">
        <w:rPr>
          <w:rFonts w:ascii="Consolas" w:eastAsia="Times New Roman" w:hAnsi="Consolas" w:cs="Times New Roman"/>
        </w:rPr>
        <w:t>(</w:t>
      </w:r>
      <w:r w:rsidRPr="3D4EF9FA">
        <w:rPr>
          <w:rFonts w:ascii="Times New Roman" w:eastAsia="Times New Roman" w:hAnsi="Times New Roman" w:cs="Times New Roman"/>
          <w:color w:val="A709F5"/>
        </w:rPr>
        <w:t>'y'</w:t>
      </w:r>
      <w:r w:rsidRPr="3D4EF9FA">
        <w:rPr>
          <w:rFonts w:ascii="Times New Roman" w:eastAsia="Times New Roman" w:hAnsi="Times New Roman" w:cs="Times New Roman"/>
        </w:rPr>
        <w:t>);</w:t>
      </w:r>
    </w:p>
    <w:p w14:paraId="35E0D93B"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p>
    <w:p w14:paraId="0DFA6DC6"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color w:val="008013"/>
          <w:kern w:val="0"/>
          <w14:ligatures w14:val="none"/>
        </w:rPr>
        <w:t>% Generate plot of the car's trajectory</w:t>
      </w:r>
    </w:p>
    <w:p w14:paraId="5B520764"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figure;</w:t>
      </w:r>
    </w:p>
    <w:p w14:paraId="74F26596" w14:textId="7E6152AF"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plot(x_data</w:t>
      </w:r>
      <w:r w:rsidRPr="3D4EF9FA">
        <w:rPr>
          <w:rFonts w:ascii="Consolas" w:eastAsia="Times New Roman" w:hAnsi="Consolas" w:cs="Times New Roman"/>
        </w:rPr>
        <w:t xml:space="preserve">, </w:t>
      </w:r>
      <w:r w:rsidRPr="3D4EF9FA">
        <w:rPr>
          <w:rFonts w:ascii="Times New Roman" w:eastAsia="Times New Roman" w:hAnsi="Times New Roman" w:cs="Times New Roman"/>
          <w:kern w:val="0"/>
          <w14:ligatures w14:val="none"/>
        </w:rPr>
        <w:t>y_data</w:t>
      </w:r>
      <w:r w:rsidRPr="3D4EF9FA">
        <w:rPr>
          <w:rFonts w:ascii="Consolas" w:eastAsia="Times New Roman" w:hAnsi="Consolas" w:cs="Times New Roman"/>
        </w:rPr>
        <w:t xml:space="preserve">, </w:t>
      </w:r>
      <w:r w:rsidRPr="3D4EF9FA">
        <w:rPr>
          <w:rFonts w:ascii="Times New Roman" w:eastAsia="Times New Roman" w:hAnsi="Times New Roman" w:cs="Times New Roman"/>
          <w:color w:val="A709F5"/>
        </w:rPr>
        <w:t>'b-'</w:t>
      </w:r>
      <w:r w:rsidRPr="3D4EF9FA">
        <w:rPr>
          <w:rFonts w:ascii="Times New Roman" w:eastAsia="Times New Roman" w:hAnsi="Times New Roman" w:cs="Times New Roman"/>
        </w:rPr>
        <w:t xml:space="preserve">, </w:t>
      </w:r>
      <w:r w:rsidRPr="00DB1715">
        <w:rPr>
          <w:rFonts w:ascii="Consolas" w:eastAsia="Times New Roman" w:hAnsi="Consolas" w:cs="Times New Roman"/>
          <w:color w:val="A709F5"/>
          <w:kern w:val="0"/>
          <w14:ligatures w14:val="none"/>
        </w:rPr>
        <w:t>'</w:t>
      </w:r>
      <w:r w:rsidRPr="3D4EF9FA">
        <w:rPr>
          <w:rFonts w:ascii="Times New Roman" w:eastAsia="Times New Roman" w:hAnsi="Times New Roman" w:cs="Times New Roman"/>
          <w:color w:val="A709F5"/>
        </w:rPr>
        <w:t>LineWidth</w:t>
      </w:r>
      <w:r w:rsidRPr="00DB1715">
        <w:rPr>
          <w:rFonts w:ascii="Consolas" w:eastAsia="Times New Roman" w:hAnsi="Consolas" w:cs="Times New Roman"/>
          <w:color w:val="A709F5"/>
          <w:kern w:val="0"/>
          <w14:ligatures w14:val="none"/>
        </w:rPr>
        <w:t>'</w:t>
      </w:r>
      <w:r w:rsidRPr="3D4EF9FA">
        <w:rPr>
          <w:rFonts w:ascii="Times New Roman" w:eastAsia="Times New Roman" w:hAnsi="Times New Roman" w:cs="Times New Roman"/>
        </w:rPr>
        <w:t>, 2</w:t>
      </w:r>
      <w:r w:rsidRPr="00DB1715">
        <w:rPr>
          <w:rFonts w:ascii="Consolas" w:eastAsia="Times New Roman" w:hAnsi="Consolas" w:cs="Times New Roman"/>
          <w:kern w:val="0"/>
          <w14:ligatures w14:val="none"/>
        </w:rPr>
        <w:t>);</w:t>
      </w:r>
    </w:p>
    <w:p w14:paraId="123018AA"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 xml:space="preserve">hold </w:t>
      </w:r>
      <w:r w:rsidRPr="3D4EF9FA">
        <w:rPr>
          <w:rFonts w:ascii="Times New Roman" w:eastAsia="Times New Roman" w:hAnsi="Times New Roman" w:cs="Times New Roman"/>
          <w:color w:val="A709F5"/>
          <w:kern w:val="0"/>
          <w14:ligatures w14:val="none"/>
        </w:rPr>
        <w:t>on</w:t>
      </w:r>
      <w:r w:rsidRPr="3D4EF9FA">
        <w:rPr>
          <w:rFonts w:ascii="Times New Roman" w:eastAsia="Times New Roman" w:hAnsi="Times New Roman" w:cs="Times New Roman"/>
          <w:kern w:val="0"/>
          <w14:ligatures w14:val="none"/>
        </w:rPr>
        <w:t>;</w:t>
      </w:r>
    </w:p>
    <w:p w14:paraId="5A2EFE42" w14:textId="32A378D9"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 xml:space="preserve">theta = </w:t>
      </w:r>
      <w:r w:rsidRPr="3D4EF9FA">
        <w:rPr>
          <w:rFonts w:ascii="Times New Roman" w:eastAsia="Times New Roman" w:hAnsi="Times New Roman" w:cs="Times New Roman"/>
        </w:rPr>
        <w:t>linspace(0, 2*pi, 100</w:t>
      </w:r>
      <w:r w:rsidRPr="00DB1715">
        <w:rPr>
          <w:rFonts w:ascii="Consolas" w:eastAsia="Times New Roman" w:hAnsi="Consolas" w:cs="Times New Roman"/>
          <w:kern w:val="0"/>
          <w14:ligatures w14:val="none"/>
        </w:rPr>
        <w:t>);</w:t>
      </w:r>
    </w:p>
    <w:p w14:paraId="57DD1546" w14:textId="7A459284"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 xml:space="preserve">plot(radius*cos(theta), radius*sin(theta), </w:t>
      </w:r>
      <w:r w:rsidRPr="3D4EF9FA">
        <w:rPr>
          <w:rFonts w:ascii="Times New Roman" w:eastAsia="Times New Roman" w:hAnsi="Times New Roman" w:cs="Times New Roman"/>
          <w:color w:val="A709F5"/>
          <w:kern w:val="0"/>
          <w14:ligatures w14:val="none"/>
        </w:rPr>
        <w:t>'r--'</w:t>
      </w:r>
      <w:r w:rsidRPr="3D4EF9FA">
        <w:rPr>
          <w:rFonts w:ascii="Times New Roman" w:eastAsia="Times New Roman" w:hAnsi="Times New Roman" w:cs="Times New Roman"/>
          <w:kern w:val="0"/>
          <w14:ligatures w14:val="none"/>
        </w:rPr>
        <w:t xml:space="preserve">, </w:t>
      </w:r>
      <w:r w:rsidRPr="00DB1715">
        <w:rPr>
          <w:rFonts w:ascii="Consolas" w:eastAsia="Times New Roman" w:hAnsi="Consolas" w:cs="Times New Roman"/>
          <w:color w:val="A709F5"/>
          <w:kern w:val="0"/>
          <w14:ligatures w14:val="none"/>
        </w:rPr>
        <w:t>'</w:t>
      </w:r>
      <w:r w:rsidRPr="3D4EF9FA">
        <w:rPr>
          <w:rFonts w:ascii="Times New Roman" w:eastAsia="Times New Roman" w:hAnsi="Times New Roman" w:cs="Times New Roman"/>
          <w:color w:val="A709F5"/>
          <w:kern w:val="0"/>
          <w14:ligatures w14:val="none"/>
        </w:rPr>
        <w:t>LineWidth</w:t>
      </w:r>
      <w:r w:rsidRPr="3D4EF9FA">
        <w:rPr>
          <w:rFonts w:ascii="Consolas" w:eastAsia="Times New Roman" w:hAnsi="Consolas" w:cs="Times New Roman"/>
          <w:color w:val="A709F5"/>
        </w:rPr>
        <w:t>'</w:t>
      </w:r>
      <w:r w:rsidRPr="3D4EF9FA">
        <w:rPr>
          <w:rFonts w:ascii="Times New Roman" w:eastAsia="Times New Roman" w:hAnsi="Times New Roman" w:cs="Times New Roman"/>
        </w:rPr>
        <w:t>, 2</w:t>
      </w:r>
      <w:r w:rsidRPr="00DB1715">
        <w:rPr>
          <w:rFonts w:ascii="Consolas" w:eastAsia="Times New Roman" w:hAnsi="Consolas" w:cs="Times New Roman"/>
          <w:kern w:val="0"/>
          <w14:ligatures w14:val="none"/>
        </w:rPr>
        <w:t>);</w:t>
      </w:r>
    </w:p>
    <w:p w14:paraId="5785FC77" w14:textId="0ECD29AC"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xlabel</w:t>
      </w:r>
      <w:r w:rsidRPr="00DB1715">
        <w:rPr>
          <w:rFonts w:ascii="Consolas" w:eastAsia="Times New Roman" w:hAnsi="Consolas" w:cs="Times New Roman"/>
          <w:kern w:val="0"/>
          <w14:ligatures w14:val="none"/>
        </w:rPr>
        <w:t>(</w:t>
      </w:r>
      <w:r w:rsidRPr="3D4EF9FA">
        <w:rPr>
          <w:rFonts w:ascii="Times New Roman" w:eastAsia="Times New Roman" w:hAnsi="Times New Roman" w:cs="Times New Roman"/>
          <w:color w:val="A709F5"/>
          <w:kern w:val="0"/>
          <w14:ligatures w14:val="none"/>
        </w:rPr>
        <w:t>'X Position (meters)'</w:t>
      </w:r>
      <w:r w:rsidRPr="3D4EF9FA">
        <w:rPr>
          <w:rFonts w:ascii="Times New Roman" w:eastAsia="Times New Roman" w:hAnsi="Times New Roman" w:cs="Times New Roman"/>
        </w:rPr>
        <w:t>);</w:t>
      </w:r>
    </w:p>
    <w:p w14:paraId="4A33397F" w14:textId="40B5135C"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ylabel</w:t>
      </w:r>
      <w:r w:rsidRPr="00DB1715">
        <w:rPr>
          <w:rFonts w:ascii="Consolas" w:eastAsia="Times New Roman" w:hAnsi="Consolas" w:cs="Times New Roman"/>
          <w:kern w:val="0"/>
          <w14:ligatures w14:val="none"/>
        </w:rPr>
        <w:t>(</w:t>
      </w:r>
      <w:r w:rsidRPr="3D4EF9FA">
        <w:rPr>
          <w:rFonts w:ascii="Times New Roman" w:eastAsia="Times New Roman" w:hAnsi="Times New Roman" w:cs="Times New Roman"/>
          <w:color w:val="A709F5"/>
          <w:kern w:val="0"/>
          <w14:ligatures w14:val="none"/>
        </w:rPr>
        <w:t>'Y Position (meters)'</w:t>
      </w:r>
      <w:r w:rsidRPr="3D4EF9FA">
        <w:rPr>
          <w:rFonts w:ascii="Times New Roman" w:eastAsia="Times New Roman" w:hAnsi="Times New Roman" w:cs="Times New Roman"/>
        </w:rPr>
        <w:t>);</w:t>
      </w:r>
    </w:p>
    <w:p w14:paraId="2A3195EE" w14:textId="137781C9"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title(</w:t>
      </w:r>
      <w:r w:rsidRPr="3D4EF9FA">
        <w:rPr>
          <w:rFonts w:ascii="Times New Roman" w:eastAsia="Times New Roman" w:hAnsi="Times New Roman" w:cs="Times New Roman"/>
          <w:color w:val="A709F5"/>
          <w:kern w:val="0"/>
          <w14:ligatures w14:val="none"/>
        </w:rPr>
        <w:t>'Trajectory of the OSOYOORobot</w:t>
      </w:r>
      <w:r w:rsidRPr="3D4EF9FA">
        <w:rPr>
          <w:rFonts w:ascii="Times New Roman" w:eastAsia="Times New Roman" w:hAnsi="Times New Roman" w:cs="Times New Roman"/>
          <w:color w:val="A709F5"/>
        </w:rPr>
        <w:t xml:space="preserve"> Car'</w:t>
      </w:r>
      <w:r w:rsidRPr="3D4EF9FA">
        <w:rPr>
          <w:rFonts w:ascii="Times New Roman" w:eastAsia="Times New Roman" w:hAnsi="Times New Roman" w:cs="Times New Roman"/>
        </w:rPr>
        <w:t>);</w:t>
      </w:r>
    </w:p>
    <w:p w14:paraId="4B51884D"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legend(</w:t>
      </w:r>
      <w:r w:rsidRPr="3D4EF9FA">
        <w:rPr>
          <w:rFonts w:ascii="Times New Roman" w:eastAsia="Times New Roman" w:hAnsi="Times New Roman" w:cs="Times New Roman"/>
          <w:color w:val="A709F5"/>
          <w:kern w:val="0"/>
          <w14:ligatures w14:val="none"/>
        </w:rPr>
        <w:t>'Car Trajectory'</w:t>
      </w:r>
      <w:r w:rsidRPr="3D4EF9FA">
        <w:rPr>
          <w:rFonts w:ascii="Times New Roman" w:eastAsia="Times New Roman" w:hAnsi="Times New Roman" w:cs="Times New Roman"/>
          <w:kern w:val="0"/>
          <w14:ligatures w14:val="none"/>
        </w:rPr>
        <w:t xml:space="preserve">, </w:t>
      </w:r>
      <w:r w:rsidRPr="3D4EF9FA">
        <w:rPr>
          <w:rFonts w:ascii="Times New Roman" w:eastAsia="Times New Roman" w:hAnsi="Times New Roman" w:cs="Times New Roman"/>
          <w:color w:val="A709F5"/>
          <w:kern w:val="0"/>
          <w14:ligatures w14:val="none"/>
        </w:rPr>
        <w:t>'Desired Path'</w:t>
      </w:r>
      <w:r w:rsidRPr="3D4EF9FA">
        <w:rPr>
          <w:rFonts w:ascii="Times New Roman" w:eastAsia="Times New Roman" w:hAnsi="Times New Roman" w:cs="Times New Roman"/>
          <w:kern w:val="0"/>
          <w14:ligatures w14:val="none"/>
        </w:rPr>
        <w:t>);</w:t>
      </w:r>
    </w:p>
    <w:p w14:paraId="11E6DEB2"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 xml:space="preserve">grid </w:t>
      </w:r>
      <w:r w:rsidRPr="3D4EF9FA">
        <w:rPr>
          <w:rFonts w:ascii="Times New Roman" w:eastAsia="Times New Roman" w:hAnsi="Times New Roman" w:cs="Times New Roman"/>
          <w:color w:val="A709F5"/>
          <w:kern w:val="0"/>
          <w14:ligatures w14:val="none"/>
        </w:rPr>
        <w:t>on</w:t>
      </w:r>
      <w:r w:rsidRPr="3D4EF9FA">
        <w:rPr>
          <w:rFonts w:ascii="Times New Roman" w:eastAsia="Times New Roman" w:hAnsi="Times New Roman" w:cs="Times New Roman"/>
          <w:kern w:val="0"/>
          <w14:ligatures w14:val="none"/>
        </w:rPr>
        <w:t>;</w:t>
      </w:r>
    </w:p>
    <w:p w14:paraId="60FA1BA4"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 xml:space="preserve">axis </w:t>
      </w:r>
      <w:r w:rsidRPr="3D4EF9FA">
        <w:rPr>
          <w:rFonts w:ascii="Times New Roman" w:eastAsia="Times New Roman" w:hAnsi="Times New Roman" w:cs="Times New Roman"/>
          <w:color w:val="A709F5"/>
          <w:kern w:val="0"/>
          <w14:ligatures w14:val="none"/>
        </w:rPr>
        <w:t>equal</w:t>
      </w:r>
      <w:r w:rsidRPr="3D4EF9FA">
        <w:rPr>
          <w:rFonts w:ascii="Times New Roman" w:eastAsia="Times New Roman" w:hAnsi="Times New Roman" w:cs="Times New Roman"/>
          <w:kern w:val="0"/>
          <w14:ligatures w14:val="none"/>
        </w:rPr>
        <w:t>;</w:t>
      </w:r>
    </w:p>
    <w:p w14:paraId="76035FA1"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p>
    <w:p w14:paraId="7A78A9C2"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color w:val="008013"/>
          <w:kern w:val="0"/>
          <w14:ligatures w14:val="none"/>
        </w:rPr>
        <w:t>% Display results</w:t>
      </w:r>
    </w:p>
    <w:p w14:paraId="02156480" w14:textId="77777777" w:rsidR="003771E1" w:rsidRPr="00DB1715" w:rsidRDefault="003771E1" w:rsidP="00315367">
      <w:pPr>
        <w:spacing w:after="0" w:line="360" w:lineRule="auto"/>
        <w:rPr>
          <w:rFonts w:ascii="Times New Roman" w:eastAsia="Times New Roman" w:hAnsi="Times New Roman" w:cs="Times New Roman"/>
          <w:kern w:val="0"/>
          <w14:ligatures w14:val="none"/>
        </w:rPr>
      </w:pPr>
      <w:r w:rsidRPr="3D4EF9FA">
        <w:rPr>
          <w:rFonts w:ascii="Times New Roman" w:eastAsia="Times New Roman" w:hAnsi="Times New Roman" w:cs="Times New Roman"/>
          <w:kern w:val="0"/>
          <w14:ligatures w14:val="none"/>
        </w:rPr>
        <w:t xml:space="preserve">hold </w:t>
      </w:r>
      <w:r w:rsidRPr="3D4EF9FA">
        <w:rPr>
          <w:rFonts w:ascii="Times New Roman" w:eastAsia="Times New Roman" w:hAnsi="Times New Roman" w:cs="Times New Roman"/>
          <w:color w:val="A709F5"/>
          <w:kern w:val="0"/>
          <w14:ligatures w14:val="none"/>
        </w:rPr>
        <w:t>off</w:t>
      </w:r>
      <w:r w:rsidRPr="3D4EF9FA">
        <w:rPr>
          <w:rFonts w:ascii="Times New Roman" w:eastAsia="Times New Roman" w:hAnsi="Times New Roman" w:cs="Times New Roman"/>
          <w:kern w:val="0"/>
          <w14:ligatures w14:val="none"/>
        </w:rPr>
        <w:t>;</w:t>
      </w:r>
    </w:p>
    <w:p w14:paraId="7C9E2B5C" w14:textId="2E771BD8" w:rsidR="00A56F40" w:rsidRPr="00DB1715" w:rsidRDefault="00A56F40" w:rsidP="00315367">
      <w:pPr>
        <w:spacing w:line="360" w:lineRule="auto"/>
        <w:rPr>
          <w:rFonts w:ascii="Times New Roman" w:eastAsia="Times New Roman" w:hAnsi="Times New Roman" w:cs="Times New Roman"/>
        </w:rPr>
      </w:pPr>
    </w:p>
    <w:p w14:paraId="5AF26E8B" w14:textId="77777777" w:rsidR="00A56F40" w:rsidRDefault="00A56F40" w:rsidP="00315367">
      <w:pPr>
        <w:spacing w:line="360" w:lineRule="auto"/>
        <w:rPr>
          <w:rFonts w:ascii="Times New Roman" w:eastAsia="Times New Roman" w:hAnsi="Times New Roman" w:cs="Times New Roman"/>
        </w:rPr>
      </w:pPr>
    </w:p>
    <w:p w14:paraId="1817FF9A" w14:textId="77777777" w:rsidR="00425628" w:rsidRDefault="00425628" w:rsidP="00315367">
      <w:pPr>
        <w:spacing w:line="360" w:lineRule="auto"/>
        <w:rPr>
          <w:rFonts w:ascii="Times New Roman" w:eastAsia="Times New Roman" w:hAnsi="Times New Roman" w:cs="Times New Roman"/>
        </w:rPr>
      </w:pPr>
    </w:p>
    <w:p w14:paraId="2ADA363C" w14:textId="77777777" w:rsidR="00425628" w:rsidRDefault="00425628" w:rsidP="00315367">
      <w:pPr>
        <w:spacing w:line="360" w:lineRule="auto"/>
        <w:rPr>
          <w:rFonts w:ascii="Times New Roman" w:eastAsia="Times New Roman" w:hAnsi="Times New Roman" w:cs="Times New Roman"/>
        </w:rPr>
      </w:pPr>
    </w:p>
    <w:p w14:paraId="36176395" w14:textId="77777777" w:rsidR="00425628" w:rsidRDefault="00425628" w:rsidP="00315367">
      <w:pPr>
        <w:spacing w:line="360" w:lineRule="auto"/>
        <w:rPr>
          <w:rFonts w:ascii="Times New Roman" w:eastAsia="Times New Roman" w:hAnsi="Times New Roman" w:cs="Times New Roman"/>
        </w:rPr>
      </w:pPr>
    </w:p>
    <w:p w14:paraId="470467D2" w14:textId="77777777" w:rsidR="00425628" w:rsidRPr="00DB1715" w:rsidRDefault="00425628" w:rsidP="00315367">
      <w:pPr>
        <w:spacing w:line="360" w:lineRule="auto"/>
        <w:rPr>
          <w:rFonts w:ascii="Times New Roman" w:eastAsia="Times New Roman" w:hAnsi="Times New Roman" w:cs="Times New Roman"/>
        </w:rPr>
      </w:pPr>
    </w:p>
    <w:p w14:paraId="2187A9BB" w14:textId="346D7A92"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Interpretation of Plots</w:t>
      </w:r>
    </w:p>
    <w:p w14:paraId="6C873F9A" w14:textId="77777777" w:rsidR="00A56F40" w:rsidRPr="00DB1715" w:rsidRDefault="00A56F40" w:rsidP="00315367">
      <w:pPr>
        <w:spacing w:line="360" w:lineRule="auto"/>
        <w:rPr>
          <w:rFonts w:ascii="Times New Roman" w:eastAsia="Times New Roman" w:hAnsi="Times New Roman" w:cs="Times New Roman"/>
        </w:rPr>
      </w:pPr>
    </w:p>
    <w:p w14:paraId="1B9FDA87" w14:textId="6672C2BA"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trajectory plot consists of two main components:</w:t>
      </w:r>
    </w:p>
    <w:p w14:paraId="5E8F2FF4" w14:textId="09A0DF28"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Blue Line: This represents the actual path taken by the robot car as it navigates the track.</w:t>
      </w:r>
    </w:p>
    <w:p w14:paraId="581B7BC6" w14:textId="4FDF544B"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Red Dashed Line: This illustrates the desired circular path with a radius of 1 meter.</w:t>
      </w:r>
    </w:p>
    <w:p w14:paraId="31684FF8" w14:textId="7FB25DC7"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closer the blue line aligns with the red dashed line, the more effective the PID controller is at minimizing the cross-track error. Deviations from the red line indicate areas where the PID settings may need adjustment.</w:t>
      </w:r>
    </w:p>
    <w:p w14:paraId="09D0AC4C" w14:textId="77777777" w:rsidR="00A56F40" w:rsidRPr="00DB1715" w:rsidRDefault="00A56F40" w:rsidP="00315367">
      <w:pPr>
        <w:spacing w:line="360" w:lineRule="auto"/>
        <w:rPr>
          <w:rFonts w:ascii="Times New Roman" w:eastAsia="Times New Roman" w:hAnsi="Times New Roman" w:cs="Times New Roman"/>
        </w:rPr>
      </w:pPr>
    </w:p>
    <w:p w14:paraId="1E04E50E" w14:textId="1E3FD5AE" w:rsidR="00A56F40" w:rsidRPr="00DB1715" w:rsidRDefault="00A56F4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PID Parameter Adjustment</w:t>
      </w:r>
    </w:p>
    <w:p w14:paraId="3CD4097A" w14:textId="180E1275"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Initially, the PID parameters (`Kp`, `Ki`, `Kd`) are set to conservative values to start the simulation safely. Observing the trajectory plot:</w:t>
      </w:r>
    </w:p>
    <w:p w14:paraId="2D7C5A6C" w14:textId="77CC4C73"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If the car's path shows oscillations or overshoots, reducing `Kp` or increasing `Kd` might help stabilize the response.</w:t>
      </w:r>
    </w:p>
    <w:p w14:paraId="16A5B78E" w14:textId="31E7324B"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If the car consistently </w:t>
      </w:r>
      <w:r w:rsidR="0C537B9A" w:rsidRPr="3D4EF9FA">
        <w:rPr>
          <w:rFonts w:ascii="Times New Roman" w:eastAsia="Times New Roman" w:hAnsi="Times New Roman" w:cs="Times New Roman"/>
        </w:rPr>
        <w:t>lags</w:t>
      </w:r>
      <w:r w:rsidRPr="3D4EF9FA">
        <w:rPr>
          <w:rFonts w:ascii="Times New Roman" w:eastAsia="Times New Roman" w:hAnsi="Times New Roman" w:cs="Times New Roman"/>
        </w:rPr>
        <w:t xml:space="preserve"> the desired trajectory or fails to converge to the track, increasing `Kp` or adjusting `Ki` might improve the responsiveness and steady-state error.</w:t>
      </w:r>
    </w:p>
    <w:p w14:paraId="6E7F7FA6" w14:textId="77777777" w:rsidR="00A56F40" w:rsidRPr="00DB1715" w:rsidRDefault="00A56F40" w:rsidP="00315367">
      <w:pPr>
        <w:spacing w:line="360" w:lineRule="auto"/>
        <w:rPr>
          <w:rFonts w:ascii="Times New Roman" w:eastAsia="Times New Roman" w:hAnsi="Times New Roman" w:cs="Times New Roman"/>
        </w:rPr>
      </w:pPr>
    </w:p>
    <w:p w14:paraId="2C5104EF" w14:textId="38297FBB"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Through iterative testing and tuning of these parameters, an optimal setting is determined that minimizes lap times and maintains a stable, accurate path around the track.</w:t>
      </w:r>
    </w:p>
    <w:p w14:paraId="7A38454B" w14:textId="77777777" w:rsidR="00AE4A2A" w:rsidRDefault="00AE4A2A" w:rsidP="00315367">
      <w:pPr>
        <w:spacing w:line="360" w:lineRule="auto"/>
        <w:rPr>
          <w:rFonts w:ascii="Times New Roman" w:eastAsia="Times New Roman" w:hAnsi="Times New Roman" w:cs="Times New Roman"/>
          <w:sz w:val="28"/>
          <w:szCs w:val="28"/>
        </w:rPr>
      </w:pPr>
    </w:p>
    <w:p w14:paraId="69A96EBA" w14:textId="77777777" w:rsidR="00425628" w:rsidRDefault="00425628" w:rsidP="00315367">
      <w:pPr>
        <w:spacing w:line="360" w:lineRule="auto"/>
        <w:rPr>
          <w:rFonts w:ascii="Times New Roman" w:eastAsia="Times New Roman" w:hAnsi="Times New Roman" w:cs="Times New Roman"/>
          <w:sz w:val="28"/>
          <w:szCs w:val="28"/>
        </w:rPr>
      </w:pPr>
    </w:p>
    <w:p w14:paraId="26ABB201" w14:textId="77777777" w:rsidR="00425628" w:rsidRDefault="00425628" w:rsidP="00315367">
      <w:pPr>
        <w:spacing w:line="360" w:lineRule="auto"/>
        <w:rPr>
          <w:rFonts w:ascii="Times New Roman" w:eastAsia="Times New Roman" w:hAnsi="Times New Roman" w:cs="Times New Roman"/>
          <w:sz w:val="28"/>
          <w:szCs w:val="28"/>
        </w:rPr>
      </w:pPr>
    </w:p>
    <w:p w14:paraId="682F3169" w14:textId="77777777" w:rsidR="00425628" w:rsidRPr="00B35559" w:rsidRDefault="00425628" w:rsidP="00315367">
      <w:pPr>
        <w:spacing w:line="360" w:lineRule="auto"/>
        <w:rPr>
          <w:rFonts w:ascii="Times New Roman" w:eastAsia="Times New Roman" w:hAnsi="Times New Roman" w:cs="Times New Roman"/>
          <w:sz w:val="28"/>
          <w:szCs w:val="28"/>
        </w:rPr>
      </w:pPr>
    </w:p>
    <w:p w14:paraId="4233EA93" w14:textId="0762D2D8" w:rsidR="00271627" w:rsidRPr="00B35559" w:rsidRDefault="00B719D2" w:rsidP="00315367">
      <w:pPr>
        <w:pStyle w:val="Heading2"/>
        <w:spacing w:line="360" w:lineRule="auto"/>
        <w:rPr>
          <w:rFonts w:eastAsia="Times New Roman" w:cs="Times New Roman"/>
          <w:b/>
          <w:szCs w:val="28"/>
        </w:rPr>
      </w:pPr>
      <w:bookmarkStart w:id="33" w:name="_Toc1797899048"/>
      <w:bookmarkStart w:id="34" w:name="_Toc1054471880"/>
      <w:bookmarkStart w:id="35" w:name="_Toc166766946"/>
      <w:r w:rsidRPr="1BB11268">
        <w:rPr>
          <w:rFonts w:eastAsia="Times New Roman" w:cs="Times New Roman"/>
          <w:b/>
        </w:rPr>
        <w:lastRenderedPageBreak/>
        <w:t>4</w:t>
      </w:r>
      <w:r w:rsidR="003136AD" w:rsidRPr="1BB11268">
        <w:rPr>
          <w:rFonts w:eastAsia="Times New Roman" w:cs="Times New Roman"/>
          <w:b/>
        </w:rPr>
        <w:t>.3</w:t>
      </w:r>
      <w:r w:rsidR="00271627" w:rsidRPr="1BB11268">
        <w:rPr>
          <w:rFonts w:eastAsia="Times New Roman" w:cs="Times New Roman"/>
          <w:b/>
        </w:rPr>
        <w:t xml:space="preserve"> Anti-Windup Schemes</w:t>
      </w:r>
      <w:bookmarkEnd w:id="33"/>
      <w:bookmarkEnd w:id="34"/>
      <w:bookmarkEnd w:id="35"/>
    </w:p>
    <w:p w14:paraId="5CBAF406" w14:textId="77777777" w:rsidR="00271627" w:rsidRPr="00DB1715" w:rsidRDefault="00271627" w:rsidP="00315367">
      <w:pPr>
        <w:spacing w:line="360" w:lineRule="auto"/>
        <w:rPr>
          <w:rFonts w:ascii="Times New Roman" w:eastAsia="Times New Roman" w:hAnsi="Times New Roman" w:cs="Times New Roman"/>
        </w:rPr>
      </w:pPr>
    </w:p>
    <w:p w14:paraId="5D346610" w14:textId="5B17A01E" w:rsidR="00271627"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One of the significant challenges in PID controller design is dealing with actuator saturation, where the control input exceeds the physical capabilities of the motors. This can lead to undesirable behaviors such as integrator windup, where the integral term in the PID controller accumulates excessive error during saturation periods. This section explores solutions to the saturation problem, focusing on anti-windup schemes.</w:t>
      </w:r>
    </w:p>
    <w:p w14:paraId="29D238F9" w14:textId="1217E9FF" w:rsidR="00271627" w:rsidRPr="00DB1715" w:rsidRDefault="00271627"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Anti-Windup Schemes</w:t>
      </w:r>
    </w:p>
    <w:p w14:paraId="623B145C" w14:textId="63DCD6F1" w:rsidR="00191112"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Anti-windup schemes are strategies designed to prevent the integrator in a PID controller from accumulating </w:t>
      </w:r>
      <w:r w:rsidR="500F0990" w:rsidRPr="3D4EF9FA">
        <w:rPr>
          <w:rFonts w:ascii="Times New Roman" w:eastAsia="Times New Roman" w:hAnsi="Times New Roman" w:cs="Times New Roman"/>
        </w:rPr>
        <w:t>errors</w:t>
      </w:r>
      <w:r w:rsidRPr="3D4EF9FA">
        <w:rPr>
          <w:rFonts w:ascii="Times New Roman" w:eastAsia="Times New Roman" w:hAnsi="Times New Roman" w:cs="Times New Roman"/>
        </w:rPr>
        <w:t xml:space="preserve"> when the actuator is saturated. During saturation, the controller's output is capped, but the integrator might continue to sum the error, leading to an overly aggressive response once the saturation condition is lifted. This can cause significant overshoot and instability.</w:t>
      </w:r>
    </w:p>
    <w:p w14:paraId="4E80D0A7" w14:textId="0337670C" w:rsidR="00271627"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b/>
        </w:rPr>
        <w:t>Back-Calculation Method</w:t>
      </w:r>
      <w:r w:rsidRPr="3D4EF9FA">
        <w:rPr>
          <w:rFonts w:ascii="Times New Roman" w:eastAsia="Times New Roman" w:hAnsi="Times New Roman" w:cs="Times New Roman"/>
        </w:rPr>
        <w:t xml:space="preserve">: One of the most common anti-windup techniques is the back-calculation method. </w:t>
      </w:r>
      <w:r w:rsidR="4C5D3457" w:rsidRPr="3D4EF9FA">
        <w:rPr>
          <w:rFonts w:ascii="Times New Roman" w:eastAsia="Times New Roman" w:hAnsi="Times New Roman" w:cs="Times New Roman"/>
        </w:rPr>
        <w:t>This approach involves comparing the unsaturated control signal (what the PID controller would output) with the saturated control signal (what the actuator can apply).</w:t>
      </w:r>
      <w:r w:rsidRPr="3D4EF9FA">
        <w:rPr>
          <w:rFonts w:ascii="Times New Roman" w:eastAsia="Times New Roman" w:hAnsi="Times New Roman" w:cs="Times New Roman"/>
        </w:rPr>
        <w:t xml:space="preserve"> The difference between these two signals is used to adjust the integrator state, effectively "back-calculating" the excess integral action.</w:t>
      </w:r>
    </w:p>
    <w:p w14:paraId="34687A1E"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double </w:t>
      </w:r>
      <w:r w:rsidRPr="00597D5F">
        <w:rPr>
          <w:rFonts w:ascii="Times New Roman" w:eastAsia="Times New Roman" w:hAnsi="Times New Roman" w:cs="Times New Roman"/>
          <w:color w:val="A709F5"/>
          <w:kern w:val="0"/>
          <w14:ligatures w14:val="none"/>
        </w:rPr>
        <w:t>error = setpoint - current_position</w:t>
      </w:r>
      <w:r w:rsidRPr="00597D5F">
        <w:rPr>
          <w:rFonts w:ascii="Times New Roman" w:eastAsia="Times New Roman" w:hAnsi="Times New Roman" w:cs="Times New Roman"/>
          <w:kern w:val="0"/>
          <w14:ligatures w14:val="none"/>
        </w:rPr>
        <w:t>;</w:t>
      </w:r>
    </w:p>
    <w:p w14:paraId="27219AEE"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double </w:t>
      </w:r>
      <w:r w:rsidRPr="00597D5F">
        <w:rPr>
          <w:rFonts w:ascii="Times New Roman" w:eastAsia="Times New Roman" w:hAnsi="Times New Roman" w:cs="Times New Roman"/>
          <w:color w:val="A709F5"/>
          <w:kern w:val="0"/>
          <w14:ligatures w14:val="none"/>
        </w:rPr>
        <w:t>control_signal = Kp * error + Ki * integral + Kd * derivative</w:t>
      </w:r>
      <w:r w:rsidRPr="00597D5F">
        <w:rPr>
          <w:rFonts w:ascii="Times New Roman" w:eastAsia="Times New Roman" w:hAnsi="Times New Roman" w:cs="Times New Roman"/>
          <w:kern w:val="0"/>
          <w14:ligatures w14:val="none"/>
        </w:rPr>
        <w:t>;</w:t>
      </w:r>
    </w:p>
    <w:p w14:paraId="4F41619F"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p>
    <w:p w14:paraId="1A4ADD57"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color w:val="0E00FF"/>
          <w:kern w:val="0"/>
          <w14:ligatures w14:val="none"/>
        </w:rPr>
        <w:t xml:space="preserve">if </w:t>
      </w:r>
      <w:r w:rsidRPr="00597D5F">
        <w:rPr>
          <w:rFonts w:ascii="Times New Roman" w:eastAsia="Times New Roman" w:hAnsi="Times New Roman" w:cs="Times New Roman"/>
          <w:kern w:val="0"/>
          <w14:ligatures w14:val="none"/>
        </w:rPr>
        <w:t>(control_signal &gt; max_output) {</w:t>
      </w:r>
    </w:p>
    <w:p w14:paraId="451A1E82"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    control_signal = max_output;</w:t>
      </w:r>
    </w:p>
    <w:p w14:paraId="16113B25"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 </w:t>
      </w:r>
      <w:r w:rsidRPr="00597D5F">
        <w:rPr>
          <w:rFonts w:ascii="Times New Roman" w:eastAsia="Times New Roman" w:hAnsi="Times New Roman" w:cs="Times New Roman"/>
          <w:color w:val="0E00FF"/>
          <w:kern w:val="0"/>
          <w14:ligatures w14:val="none"/>
        </w:rPr>
        <w:t xml:space="preserve">else if </w:t>
      </w:r>
      <w:r w:rsidRPr="00597D5F">
        <w:rPr>
          <w:rFonts w:ascii="Times New Roman" w:eastAsia="Times New Roman" w:hAnsi="Times New Roman" w:cs="Times New Roman"/>
          <w:kern w:val="0"/>
          <w14:ligatures w14:val="none"/>
        </w:rPr>
        <w:t>(control_signal &lt; min_output) {</w:t>
      </w:r>
    </w:p>
    <w:p w14:paraId="2E16ACB8"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    control_signal = min_output;</w:t>
      </w:r>
    </w:p>
    <w:p w14:paraId="36ECE41D"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w:t>
      </w:r>
    </w:p>
    <w:p w14:paraId="38F7FB23"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p>
    <w:p w14:paraId="1C6A35F3"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Calculate anti-windup adjustment</w:t>
      </w:r>
    </w:p>
    <w:p w14:paraId="31A462A7"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double </w:t>
      </w:r>
      <w:r w:rsidRPr="00597D5F">
        <w:rPr>
          <w:rFonts w:ascii="Times New Roman" w:eastAsia="Times New Roman" w:hAnsi="Times New Roman" w:cs="Times New Roman"/>
          <w:color w:val="A709F5"/>
          <w:kern w:val="0"/>
          <w14:ligatures w14:val="none"/>
        </w:rPr>
        <w:t>anti_windup = control_signal - (Kp * error + Kd * derivative)</w:t>
      </w:r>
      <w:r w:rsidRPr="00597D5F">
        <w:rPr>
          <w:rFonts w:ascii="Times New Roman" w:eastAsia="Times New Roman" w:hAnsi="Times New Roman" w:cs="Times New Roman"/>
          <w:kern w:val="0"/>
          <w14:ligatures w14:val="none"/>
        </w:rPr>
        <w:t>;</w:t>
      </w:r>
    </w:p>
    <w:p w14:paraId="0A695D10"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integral </w:t>
      </w:r>
      <w:r w:rsidRPr="00597D5F">
        <w:rPr>
          <w:rFonts w:ascii="Times New Roman" w:eastAsia="Times New Roman" w:hAnsi="Times New Roman" w:cs="Times New Roman"/>
          <w:color w:val="A709F5"/>
          <w:kern w:val="0"/>
          <w14:ligatures w14:val="none"/>
        </w:rPr>
        <w:t>+= Ki * error - anti_windup</w:t>
      </w:r>
      <w:r w:rsidRPr="00597D5F">
        <w:rPr>
          <w:rFonts w:ascii="Times New Roman" w:eastAsia="Times New Roman" w:hAnsi="Times New Roman" w:cs="Times New Roman"/>
          <w:kern w:val="0"/>
          <w14:ligatures w14:val="none"/>
        </w:rPr>
        <w:t>;</w:t>
      </w:r>
    </w:p>
    <w:p w14:paraId="0723F1BA"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p>
    <w:p w14:paraId="08FD27EB"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 xml:space="preserve">// Apply the </w:t>
      </w:r>
      <w:r w:rsidRPr="00597D5F">
        <w:rPr>
          <w:rFonts w:ascii="Times New Roman" w:eastAsia="Times New Roman" w:hAnsi="Times New Roman" w:cs="Times New Roman"/>
          <w:color w:val="A709F5"/>
          <w:kern w:val="0"/>
          <w14:ligatures w14:val="none"/>
        </w:rPr>
        <w:t>control signal to the motor</w:t>
      </w:r>
    </w:p>
    <w:p w14:paraId="72F11073" w14:textId="77777777" w:rsidR="00597D5F" w:rsidRPr="00597D5F" w:rsidRDefault="00597D5F" w:rsidP="00597D5F">
      <w:pPr>
        <w:spacing w:after="0" w:line="240" w:lineRule="auto"/>
        <w:rPr>
          <w:rFonts w:ascii="Times New Roman" w:eastAsia="Times New Roman" w:hAnsi="Times New Roman" w:cs="Times New Roman"/>
          <w:kern w:val="0"/>
          <w14:ligatures w14:val="none"/>
        </w:rPr>
      </w:pPr>
      <w:r w:rsidRPr="00597D5F">
        <w:rPr>
          <w:rFonts w:ascii="Times New Roman" w:eastAsia="Times New Roman" w:hAnsi="Times New Roman" w:cs="Times New Roman"/>
          <w:kern w:val="0"/>
          <w14:ligatures w14:val="none"/>
        </w:rPr>
        <w:t>applyControlSignal(control_signal);</w:t>
      </w:r>
    </w:p>
    <w:p w14:paraId="79E9BE91" w14:textId="77777777" w:rsidR="00CE3341" w:rsidRPr="00DB1715" w:rsidRDefault="00CE3341" w:rsidP="00315367">
      <w:pPr>
        <w:spacing w:line="360" w:lineRule="auto"/>
        <w:rPr>
          <w:rFonts w:ascii="Times New Roman" w:eastAsia="Times New Roman" w:hAnsi="Times New Roman" w:cs="Times New Roman"/>
        </w:rPr>
      </w:pPr>
    </w:p>
    <w:p w14:paraId="06BE7B68" w14:textId="2BBF2525" w:rsidR="00271627"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 xml:space="preserve">- </w:t>
      </w:r>
      <w:r w:rsidRPr="3D4EF9FA">
        <w:rPr>
          <w:rFonts w:ascii="Times New Roman" w:eastAsia="Times New Roman" w:hAnsi="Times New Roman" w:cs="Times New Roman"/>
          <w:b/>
        </w:rPr>
        <w:t>Clamping Method</w:t>
      </w:r>
      <w:r w:rsidRPr="3D4EF9FA">
        <w:rPr>
          <w:rFonts w:ascii="Times New Roman" w:eastAsia="Times New Roman" w:hAnsi="Times New Roman" w:cs="Times New Roman"/>
        </w:rPr>
        <w:t>: Another method involves clamping the integrator when the actuator is saturated. This means that the integrator is prevented from increasing further when the control signal reaches the saturation limit. This method ensures that the integral action does not build up excessively during saturation periods.</w:t>
      </w:r>
    </w:p>
    <w:p w14:paraId="40EEE527" w14:textId="77777777" w:rsidR="004D00FD" w:rsidRPr="00DB1715" w:rsidRDefault="004D00FD" w:rsidP="00315367">
      <w:pPr>
        <w:spacing w:line="360" w:lineRule="auto"/>
        <w:rPr>
          <w:rFonts w:ascii="Times New Roman" w:eastAsia="Times New Roman" w:hAnsi="Times New Roman" w:cs="Times New Roman"/>
        </w:rPr>
      </w:pPr>
    </w:p>
    <w:p w14:paraId="1F035F65"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double </w:t>
      </w:r>
      <w:r w:rsidRPr="00B232C9">
        <w:rPr>
          <w:rFonts w:ascii="Times New Roman" w:eastAsia="Times New Roman" w:hAnsi="Times New Roman" w:cs="Times New Roman"/>
          <w:color w:val="A709F5"/>
          <w:kern w:val="0"/>
          <w14:ligatures w14:val="none"/>
        </w:rPr>
        <w:t>error = setpoint - current_position</w:t>
      </w:r>
      <w:r w:rsidRPr="00B232C9">
        <w:rPr>
          <w:rFonts w:ascii="Times New Roman" w:eastAsia="Times New Roman" w:hAnsi="Times New Roman" w:cs="Times New Roman"/>
          <w:kern w:val="0"/>
          <w14:ligatures w14:val="none"/>
        </w:rPr>
        <w:t>;</w:t>
      </w:r>
    </w:p>
    <w:p w14:paraId="5F6F5FC2"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double </w:t>
      </w:r>
      <w:r w:rsidRPr="00B232C9">
        <w:rPr>
          <w:rFonts w:ascii="Times New Roman" w:eastAsia="Times New Roman" w:hAnsi="Times New Roman" w:cs="Times New Roman"/>
          <w:color w:val="A709F5"/>
          <w:kern w:val="0"/>
          <w14:ligatures w14:val="none"/>
        </w:rPr>
        <w:t>control_signal = Kp * error + Ki * integral + Kd * derivative</w:t>
      </w:r>
      <w:r w:rsidRPr="00B232C9">
        <w:rPr>
          <w:rFonts w:ascii="Times New Roman" w:eastAsia="Times New Roman" w:hAnsi="Times New Roman" w:cs="Times New Roman"/>
          <w:kern w:val="0"/>
          <w14:ligatures w14:val="none"/>
        </w:rPr>
        <w:t>;</w:t>
      </w:r>
    </w:p>
    <w:p w14:paraId="4EB98CE9"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p>
    <w:p w14:paraId="3F5FB504"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color w:val="0E00FF"/>
          <w:kern w:val="0"/>
          <w14:ligatures w14:val="none"/>
        </w:rPr>
        <w:t xml:space="preserve">if </w:t>
      </w:r>
      <w:r w:rsidRPr="00B232C9">
        <w:rPr>
          <w:rFonts w:ascii="Times New Roman" w:eastAsia="Times New Roman" w:hAnsi="Times New Roman" w:cs="Times New Roman"/>
          <w:kern w:val="0"/>
          <w14:ligatures w14:val="none"/>
        </w:rPr>
        <w:t>(control_signal &gt; max_output) {</w:t>
      </w:r>
    </w:p>
    <w:p w14:paraId="55B02348"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control_signal = max_output;</w:t>
      </w:r>
    </w:p>
    <w:p w14:paraId="61467046"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w:t>
      </w:r>
      <w:r w:rsidRPr="00B232C9">
        <w:rPr>
          <w:rFonts w:ascii="Times New Roman" w:eastAsia="Times New Roman" w:hAnsi="Times New Roman" w:cs="Times New Roman"/>
          <w:color w:val="0E00FF"/>
          <w:kern w:val="0"/>
          <w14:ligatures w14:val="none"/>
        </w:rPr>
        <w:t xml:space="preserve">if </w:t>
      </w:r>
      <w:r w:rsidRPr="00B232C9">
        <w:rPr>
          <w:rFonts w:ascii="Times New Roman" w:eastAsia="Times New Roman" w:hAnsi="Times New Roman" w:cs="Times New Roman"/>
          <w:kern w:val="0"/>
          <w14:ligatures w14:val="none"/>
        </w:rPr>
        <w:t>(error &gt; 0) {</w:t>
      </w:r>
    </w:p>
    <w:p w14:paraId="664E1594"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integral = max_output - Kp * error - Kd * derivative;</w:t>
      </w:r>
    </w:p>
    <w:p w14:paraId="5C9EBB09"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w:t>
      </w:r>
    </w:p>
    <w:p w14:paraId="507A342A"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w:t>
      </w:r>
      <w:r w:rsidRPr="00B232C9">
        <w:rPr>
          <w:rFonts w:ascii="Times New Roman" w:eastAsia="Times New Roman" w:hAnsi="Times New Roman" w:cs="Times New Roman"/>
          <w:color w:val="0E00FF"/>
          <w:kern w:val="0"/>
          <w14:ligatures w14:val="none"/>
        </w:rPr>
        <w:t xml:space="preserve">else if </w:t>
      </w:r>
      <w:r w:rsidRPr="00B232C9">
        <w:rPr>
          <w:rFonts w:ascii="Times New Roman" w:eastAsia="Times New Roman" w:hAnsi="Times New Roman" w:cs="Times New Roman"/>
          <w:kern w:val="0"/>
          <w14:ligatures w14:val="none"/>
        </w:rPr>
        <w:t>(control_signal &lt; min_output) {</w:t>
      </w:r>
    </w:p>
    <w:p w14:paraId="7B301EAC"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control_signal = min_output;</w:t>
      </w:r>
    </w:p>
    <w:p w14:paraId="0015B083"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w:t>
      </w:r>
      <w:r w:rsidRPr="00B232C9">
        <w:rPr>
          <w:rFonts w:ascii="Times New Roman" w:eastAsia="Times New Roman" w:hAnsi="Times New Roman" w:cs="Times New Roman"/>
          <w:color w:val="0E00FF"/>
          <w:kern w:val="0"/>
          <w14:ligatures w14:val="none"/>
        </w:rPr>
        <w:t xml:space="preserve">if </w:t>
      </w:r>
      <w:r w:rsidRPr="00B232C9">
        <w:rPr>
          <w:rFonts w:ascii="Times New Roman" w:eastAsia="Times New Roman" w:hAnsi="Times New Roman" w:cs="Times New Roman"/>
          <w:kern w:val="0"/>
          <w14:ligatures w14:val="none"/>
        </w:rPr>
        <w:t>(error &lt; 0) {</w:t>
      </w:r>
    </w:p>
    <w:p w14:paraId="5B21472A"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integral = min_output - Kp * error - Kd * derivative;</w:t>
      </w:r>
    </w:p>
    <w:p w14:paraId="26B3EB3B"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w:t>
      </w:r>
    </w:p>
    <w:p w14:paraId="5F53F6CC"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w:t>
      </w:r>
      <w:r w:rsidRPr="00B232C9">
        <w:rPr>
          <w:rFonts w:ascii="Times New Roman" w:eastAsia="Times New Roman" w:hAnsi="Times New Roman" w:cs="Times New Roman"/>
          <w:color w:val="0E00FF"/>
          <w:kern w:val="0"/>
          <w14:ligatures w14:val="none"/>
        </w:rPr>
        <w:t xml:space="preserve">else </w:t>
      </w:r>
      <w:r w:rsidRPr="00B232C9">
        <w:rPr>
          <w:rFonts w:ascii="Times New Roman" w:eastAsia="Times New Roman" w:hAnsi="Times New Roman" w:cs="Times New Roman"/>
          <w:kern w:val="0"/>
          <w14:ligatures w14:val="none"/>
        </w:rPr>
        <w:t>{</w:t>
      </w:r>
    </w:p>
    <w:p w14:paraId="332FCB13"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integral += Ki * error;</w:t>
      </w:r>
    </w:p>
    <w:p w14:paraId="4B8E5F02"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w:t>
      </w:r>
    </w:p>
    <w:p w14:paraId="2FDFB807"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p>
    <w:p w14:paraId="34A3B864"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 xml:space="preserve">// Apply the </w:t>
      </w:r>
      <w:r w:rsidRPr="00B232C9">
        <w:rPr>
          <w:rFonts w:ascii="Times New Roman" w:eastAsia="Times New Roman" w:hAnsi="Times New Roman" w:cs="Times New Roman"/>
          <w:color w:val="A709F5"/>
          <w:kern w:val="0"/>
          <w14:ligatures w14:val="none"/>
        </w:rPr>
        <w:t>control signal to the motor</w:t>
      </w:r>
    </w:p>
    <w:p w14:paraId="07E591A0"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r w:rsidRPr="00B232C9">
        <w:rPr>
          <w:rFonts w:ascii="Times New Roman" w:eastAsia="Times New Roman" w:hAnsi="Times New Roman" w:cs="Times New Roman"/>
          <w:kern w:val="0"/>
          <w14:ligatures w14:val="none"/>
        </w:rPr>
        <w:t>applyControlSignal(control_signal);</w:t>
      </w:r>
    </w:p>
    <w:p w14:paraId="0D104A92" w14:textId="77777777" w:rsidR="00B232C9" w:rsidRPr="00B232C9" w:rsidRDefault="00B232C9" w:rsidP="00B232C9">
      <w:pPr>
        <w:spacing w:after="0" w:line="240" w:lineRule="auto"/>
        <w:rPr>
          <w:rFonts w:ascii="Times New Roman" w:eastAsia="Times New Roman" w:hAnsi="Times New Roman" w:cs="Times New Roman"/>
          <w:kern w:val="0"/>
          <w14:ligatures w14:val="none"/>
        </w:rPr>
      </w:pPr>
    </w:p>
    <w:p w14:paraId="4713ACCD" w14:textId="77777777" w:rsidR="00B719D2" w:rsidRPr="00DB1715" w:rsidRDefault="00B719D2" w:rsidP="00315367">
      <w:pPr>
        <w:spacing w:line="360" w:lineRule="auto"/>
        <w:rPr>
          <w:rFonts w:ascii="Times New Roman" w:eastAsia="Times New Roman" w:hAnsi="Times New Roman" w:cs="Times New Roman"/>
          <w:kern w:val="0"/>
          <w14:ligatures w14:val="none"/>
        </w:rPr>
      </w:pPr>
    </w:p>
    <w:p w14:paraId="51036CFF"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49633FE1"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47D29CA8"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620EEAD2"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2747AB36"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5F555498"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47313361"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48816402" w14:textId="77777777" w:rsidR="00191112" w:rsidRPr="00DB1715" w:rsidRDefault="00191112" w:rsidP="00315367">
      <w:pPr>
        <w:spacing w:line="360" w:lineRule="auto"/>
        <w:rPr>
          <w:rFonts w:ascii="Times New Roman" w:eastAsia="Times New Roman" w:hAnsi="Times New Roman" w:cs="Times New Roman"/>
          <w:kern w:val="0"/>
          <w14:ligatures w14:val="none"/>
        </w:rPr>
      </w:pPr>
    </w:p>
    <w:p w14:paraId="73F01339" w14:textId="77777777" w:rsidR="00191112" w:rsidRPr="00DB1715" w:rsidRDefault="00191112" w:rsidP="00315367">
      <w:pPr>
        <w:spacing w:line="360" w:lineRule="auto"/>
        <w:rPr>
          <w:rFonts w:ascii="Times New Roman" w:eastAsia="Times New Roman" w:hAnsi="Times New Roman" w:cs="Times New Roman"/>
        </w:rPr>
      </w:pPr>
    </w:p>
    <w:p w14:paraId="598522A8" w14:textId="3D8DC052" w:rsidR="00271627"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b/>
        </w:rPr>
        <w:t>Conditional Integration</w:t>
      </w:r>
      <w:r w:rsidRPr="3D4EF9FA">
        <w:rPr>
          <w:rFonts w:ascii="Times New Roman" w:eastAsia="Times New Roman" w:hAnsi="Times New Roman" w:cs="Times New Roman"/>
        </w:rPr>
        <w:t>: This technique updates the integrator only when the actuator is not saturated. If the control signal is within the actuator's limits, the integrator functions normally. When saturation occurs, the integrator is paused, preventing further accumulation of error.</w:t>
      </w:r>
    </w:p>
    <w:p w14:paraId="07512B06" w14:textId="77777777" w:rsidR="00EB4B4C" w:rsidRPr="00DB1715" w:rsidRDefault="00EB4B4C" w:rsidP="00315367">
      <w:pPr>
        <w:spacing w:after="0" w:line="360" w:lineRule="auto"/>
        <w:rPr>
          <w:rFonts w:ascii="Times New Roman" w:eastAsia="Times New Roman" w:hAnsi="Times New Roman" w:cs="Times New Roman"/>
          <w:kern w:val="0"/>
          <w14:ligatures w14:val="none"/>
        </w:rPr>
      </w:pPr>
    </w:p>
    <w:p w14:paraId="4FEC3775" w14:textId="66C9E4FD"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 xml:space="preserve">double </w:t>
      </w:r>
      <w:r w:rsidRPr="00D06782">
        <w:rPr>
          <w:rFonts w:ascii="Times New Roman" w:eastAsia="Times New Roman" w:hAnsi="Times New Roman" w:cs="Times New Roman"/>
          <w:color w:val="A709F5"/>
          <w:kern w:val="0"/>
          <w14:ligatures w14:val="none"/>
        </w:rPr>
        <w:t>error = setpoint - current_</w:t>
      </w:r>
      <w:r w:rsidRPr="00D06782">
        <w:rPr>
          <w:rFonts w:ascii="Times New Roman" w:eastAsia="Times New Roman" w:hAnsi="Times New Roman" w:cs="Times New Roman"/>
          <w:color w:val="A709F5"/>
        </w:rPr>
        <w:t>position</w:t>
      </w:r>
      <w:r w:rsidRPr="00D06782">
        <w:rPr>
          <w:rFonts w:ascii="Times New Roman" w:eastAsia="Times New Roman" w:hAnsi="Times New Roman" w:cs="Times New Roman"/>
        </w:rPr>
        <w:t>;</w:t>
      </w:r>
    </w:p>
    <w:p w14:paraId="341858C6" w14:textId="0E249044"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 xml:space="preserve">double </w:t>
      </w:r>
      <w:r w:rsidRPr="00D06782">
        <w:rPr>
          <w:rFonts w:ascii="Times New Roman" w:eastAsia="Times New Roman" w:hAnsi="Times New Roman" w:cs="Times New Roman"/>
          <w:color w:val="A709F5"/>
          <w:kern w:val="0"/>
          <w14:ligatures w14:val="none"/>
        </w:rPr>
        <w:t>derivative = (error - previous_error</w:t>
      </w:r>
      <w:r w:rsidRPr="00D06782">
        <w:rPr>
          <w:rFonts w:ascii="Times New Roman" w:eastAsia="Times New Roman" w:hAnsi="Times New Roman" w:cs="Times New Roman"/>
          <w:color w:val="A709F5"/>
        </w:rPr>
        <w:t>) / delta_time</w:t>
      </w:r>
      <w:r w:rsidRPr="00D06782">
        <w:rPr>
          <w:rFonts w:ascii="Times New Roman" w:eastAsia="Times New Roman" w:hAnsi="Times New Roman" w:cs="Times New Roman"/>
        </w:rPr>
        <w:t>;</w:t>
      </w:r>
    </w:p>
    <w:p w14:paraId="4FC093A3" w14:textId="5C7F1051" w:rsidR="00EB4B4C" w:rsidRPr="00D06782" w:rsidRDefault="00EB4B4C" w:rsidP="00315367">
      <w:pPr>
        <w:spacing w:after="0" w:line="360" w:lineRule="auto"/>
        <w:rPr>
          <w:rFonts w:ascii="Times New Roman" w:eastAsia="Times New Roman" w:hAnsi="Times New Roman" w:cs="Times New Roman"/>
          <w:kern w:val="0"/>
          <w:lang w:val="es-ES"/>
          <w14:ligatures w14:val="none"/>
        </w:rPr>
      </w:pPr>
      <w:r w:rsidRPr="00D06782">
        <w:rPr>
          <w:rFonts w:ascii="Times New Roman" w:eastAsia="Times New Roman" w:hAnsi="Times New Roman" w:cs="Times New Roman"/>
          <w:kern w:val="0"/>
          <w:lang w:val="es-ES"/>
          <w14:ligatures w14:val="none"/>
        </w:rPr>
        <w:t>previous_error</w:t>
      </w:r>
      <w:r w:rsidRPr="00D06782">
        <w:rPr>
          <w:rFonts w:ascii="Times New Roman" w:eastAsia="Times New Roman" w:hAnsi="Times New Roman" w:cs="Times New Roman"/>
          <w:lang w:val="es-ES"/>
        </w:rPr>
        <w:t xml:space="preserve"> = error;</w:t>
      </w:r>
    </w:p>
    <w:p w14:paraId="29ECB1F4" w14:textId="4B15DDCD" w:rsidR="00EB4B4C" w:rsidRPr="00D06782" w:rsidRDefault="00EB4B4C" w:rsidP="00315367">
      <w:pPr>
        <w:spacing w:after="0" w:line="360" w:lineRule="auto"/>
        <w:rPr>
          <w:rFonts w:ascii="Times New Roman" w:eastAsia="Times New Roman" w:hAnsi="Times New Roman" w:cs="Times New Roman"/>
          <w:kern w:val="0"/>
          <w:lang w:val="es-ES"/>
          <w14:ligatures w14:val="none"/>
        </w:rPr>
      </w:pPr>
      <w:r w:rsidRPr="00D06782">
        <w:rPr>
          <w:rFonts w:ascii="Times New Roman" w:eastAsia="Times New Roman" w:hAnsi="Times New Roman" w:cs="Times New Roman"/>
          <w:kern w:val="0"/>
          <w:lang w:val="es-ES"/>
          <w14:ligatures w14:val="none"/>
        </w:rPr>
        <w:t xml:space="preserve">double </w:t>
      </w:r>
      <w:r w:rsidRPr="00D06782">
        <w:rPr>
          <w:rFonts w:ascii="Times New Roman" w:eastAsia="Times New Roman" w:hAnsi="Times New Roman" w:cs="Times New Roman"/>
          <w:color w:val="A709F5"/>
          <w:kern w:val="0"/>
          <w:lang w:val="es-ES"/>
          <w14:ligatures w14:val="none"/>
        </w:rPr>
        <w:t>control_signal</w:t>
      </w:r>
      <w:r w:rsidRPr="00D06782">
        <w:rPr>
          <w:rFonts w:ascii="Times New Roman" w:eastAsia="Times New Roman" w:hAnsi="Times New Roman" w:cs="Times New Roman"/>
          <w:color w:val="A709F5"/>
          <w:lang w:val="es-ES"/>
        </w:rPr>
        <w:t xml:space="preserve"> = Kp * error + Ki * integral + Kd * derivative</w:t>
      </w:r>
      <w:r w:rsidRPr="00D06782">
        <w:rPr>
          <w:rFonts w:ascii="Times New Roman" w:eastAsia="Times New Roman" w:hAnsi="Times New Roman" w:cs="Times New Roman"/>
          <w:lang w:val="es-ES"/>
        </w:rPr>
        <w:t>;</w:t>
      </w:r>
    </w:p>
    <w:p w14:paraId="78739A08" w14:textId="77777777" w:rsidR="00EB4B4C" w:rsidRPr="00D06782" w:rsidRDefault="00EB4B4C" w:rsidP="00315367">
      <w:pPr>
        <w:spacing w:after="0" w:line="360" w:lineRule="auto"/>
        <w:rPr>
          <w:rFonts w:ascii="Times New Roman" w:eastAsia="Times New Roman" w:hAnsi="Times New Roman" w:cs="Times New Roman"/>
          <w:kern w:val="0"/>
          <w:lang w:val="es-ES"/>
          <w14:ligatures w14:val="none"/>
        </w:rPr>
      </w:pPr>
    </w:p>
    <w:p w14:paraId="05E90E2F" w14:textId="0C2B8A49"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color w:val="0E00FF"/>
          <w:kern w:val="0"/>
          <w14:ligatures w14:val="none"/>
        </w:rPr>
        <w:t xml:space="preserve">if </w:t>
      </w:r>
      <w:r w:rsidRPr="00D06782">
        <w:rPr>
          <w:rFonts w:ascii="Times New Roman" w:eastAsia="Times New Roman" w:hAnsi="Times New Roman" w:cs="Times New Roman"/>
          <w:kern w:val="0"/>
          <w14:ligatures w14:val="none"/>
        </w:rPr>
        <w:t>(</w:t>
      </w:r>
      <w:r w:rsidRPr="00D06782">
        <w:rPr>
          <w:rFonts w:ascii="Times New Roman" w:eastAsia="Times New Roman" w:hAnsi="Times New Roman" w:cs="Times New Roman"/>
        </w:rPr>
        <w:t>control_signal &lt; max_output</w:t>
      </w:r>
      <w:r w:rsidRPr="00D06782">
        <w:rPr>
          <w:rFonts w:ascii="Times New Roman" w:eastAsia="Times New Roman" w:hAnsi="Times New Roman" w:cs="Times New Roman"/>
          <w:kern w:val="0"/>
          <w14:ligatures w14:val="none"/>
        </w:rPr>
        <w:t xml:space="preserve"> &amp;&amp; </w:t>
      </w:r>
      <w:r w:rsidRPr="00D06782">
        <w:rPr>
          <w:rFonts w:ascii="Times New Roman" w:eastAsia="Times New Roman" w:hAnsi="Times New Roman" w:cs="Times New Roman"/>
        </w:rPr>
        <w:t>control_signal &gt; min_output</w:t>
      </w:r>
      <w:r w:rsidRPr="00D06782">
        <w:rPr>
          <w:rFonts w:ascii="Times New Roman" w:eastAsia="Times New Roman" w:hAnsi="Times New Roman" w:cs="Times New Roman"/>
          <w:kern w:val="0"/>
          <w14:ligatures w14:val="none"/>
        </w:rPr>
        <w:t>) {</w:t>
      </w:r>
    </w:p>
    <w:p w14:paraId="58D1DC7E" w14:textId="6AC34C25" w:rsidR="00EB4B4C" w:rsidRPr="00D06782" w:rsidRDefault="00EB4B4C" w:rsidP="00315367">
      <w:pPr>
        <w:spacing w:after="0" w:line="360" w:lineRule="auto"/>
        <w:rPr>
          <w:rFonts w:ascii="Times New Roman" w:eastAsia="Times New Roman" w:hAnsi="Times New Roman" w:cs="Times New Roman"/>
          <w:kern w:val="0"/>
          <w:lang w:val="es-ES"/>
          <w14:ligatures w14:val="none"/>
        </w:rPr>
      </w:pPr>
      <w:r w:rsidRPr="00D06782">
        <w:rPr>
          <w:rFonts w:ascii="Times New Roman" w:eastAsia="Times New Roman" w:hAnsi="Times New Roman" w:cs="Times New Roman"/>
          <w:kern w:val="0"/>
          <w14:ligatures w14:val="none"/>
        </w:rPr>
        <w:t xml:space="preserve">    </w:t>
      </w:r>
      <w:r w:rsidRPr="00D06782">
        <w:rPr>
          <w:rFonts w:ascii="Times New Roman" w:eastAsia="Times New Roman" w:hAnsi="Times New Roman" w:cs="Times New Roman"/>
          <w:kern w:val="0"/>
          <w:lang w:val="es-ES"/>
          <w14:ligatures w14:val="none"/>
        </w:rPr>
        <w:t xml:space="preserve">integral </w:t>
      </w:r>
      <w:r w:rsidRPr="00D06782">
        <w:rPr>
          <w:rFonts w:ascii="Times New Roman" w:eastAsia="Times New Roman" w:hAnsi="Times New Roman" w:cs="Times New Roman"/>
          <w:color w:val="A709F5"/>
          <w:kern w:val="0"/>
          <w:lang w:val="es-ES"/>
          <w14:ligatures w14:val="none"/>
        </w:rPr>
        <w:t>+= Ki * error * delta_time</w:t>
      </w:r>
      <w:r w:rsidRPr="00D06782">
        <w:rPr>
          <w:rFonts w:ascii="Times New Roman" w:eastAsia="Times New Roman" w:hAnsi="Times New Roman" w:cs="Times New Roman"/>
          <w:lang w:val="es-ES"/>
        </w:rPr>
        <w:t>;</w:t>
      </w:r>
    </w:p>
    <w:p w14:paraId="7BDB60FD" w14:textId="15F4CAA6"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w:t>
      </w:r>
    </w:p>
    <w:p w14:paraId="2A24BFD9" w14:textId="616302CF"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color w:val="0E00FF"/>
          <w:kern w:val="0"/>
          <w14:ligatures w14:val="none"/>
        </w:rPr>
        <w:t xml:space="preserve">if </w:t>
      </w:r>
      <w:r w:rsidRPr="00D06782">
        <w:rPr>
          <w:rFonts w:ascii="Times New Roman" w:eastAsia="Times New Roman" w:hAnsi="Times New Roman" w:cs="Times New Roman"/>
          <w:kern w:val="0"/>
          <w14:ligatures w14:val="none"/>
        </w:rPr>
        <w:t>(</w:t>
      </w:r>
      <w:r w:rsidRPr="00D06782">
        <w:rPr>
          <w:rFonts w:ascii="Times New Roman" w:eastAsia="Times New Roman" w:hAnsi="Times New Roman" w:cs="Times New Roman"/>
        </w:rPr>
        <w:t>control_signal &gt; max_output</w:t>
      </w:r>
      <w:r w:rsidRPr="00D06782">
        <w:rPr>
          <w:rFonts w:ascii="Times New Roman" w:eastAsia="Times New Roman" w:hAnsi="Times New Roman" w:cs="Times New Roman"/>
          <w:kern w:val="0"/>
          <w14:ligatures w14:val="none"/>
        </w:rPr>
        <w:t>) {</w:t>
      </w:r>
    </w:p>
    <w:p w14:paraId="5EE0BE13" w14:textId="70E3D757"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 xml:space="preserve">    </w:t>
      </w:r>
      <w:r w:rsidRPr="00D06782">
        <w:rPr>
          <w:rFonts w:ascii="Times New Roman" w:eastAsia="Times New Roman" w:hAnsi="Times New Roman" w:cs="Times New Roman"/>
        </w:rPr>
        <w:t>control_signal = max_output</w:t>
      </w:r>
      <w:r w:rsidRPr="00D06782">
        <w:rPr>
          <w:rFonts w:ascii="Times New Roman" w:eastAsia="Times New Roman" w:hAnsi="Times New Roman" w:cs="Times New Roman"/>
          <w:kern w:val="0"/>
          <w14:ligatures w14:val="none"/>
        </w:rPr>
        <w:t>;</w:t>
      </w:r>
    </w:p>
    <w:p w14:paraId="6EE8BB5C" w14:textId="51380B5E"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 xml:space="preserve">} </w:t>
      </w:r>
      <w:r w:rsidRPr="00D06782">
        <w:rPr>
          <w:rFonts w:ascii="Times New Roman" w:eastAsia="Times New Roman" w:hAnsi="Times New Roman" w:cs="Times New Roman"/>
          <w:color w:val="0E00FF"/>
          <w:kern w:val="0"/>
          <w14:ligatures w14:val="none"/>
        </w:rPr>
        <w:t xml:space="preserve">else if </w:t>
      </w:r>
      <w:r w:rsidRPr="00D06782">
        <w:rPr>
          <w:rFonts w:ascii="Times New Roman" w:eastAsia="Times New Roman" w:hAnsi="Times New Roman" w:cs="Times New Roman"/>
          <w:kern w:val="0"/>
          <w14:ligatures w14:val="none"/>
        </w:rPr>
        <w:t>(</w:t>
      </w:r>
      <w:r w:rsidRPr="00D06782">
        <w:rPr>
          <w:rFonts w:ascii="Times New Roman" w:eastAsia="Times New Roman" w:hAnsi="Times New Roman" w:cs="Times New Roman"/>
        </w:rPr>
        <w:t>control_signal &lt; min_output</w:t>
      </w:r>
      <w:r w:rsidRPr="00D06782">
        <w:rPr>
          <w:rFonts w:ascii="Times New Roman" w:eastAsia="Times New Roman" w:hAnsi="Times New Roman" w:cs="Times New Roman"/>
          <w:kern w:val="0"/>
          <w14:ligatures w14:val="none"/>
        </w:rPr>
        <w:t>) {</w:t>
      </w:r>
    </w:p>
    <w:p w14:paraId="7168BE2B" w14:textId="73DB3C23"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 xml:space="preserve">    </w:t>
      </w:r>
      <w:r w:rsidRPr="00D06782">
        <w:rPr>
          <w:rFonts w:ascii="Times New Roman" w:eastAsia="Times New Roman" w:hAnsi="Times New Roman" w:cs="Times New Roman"/>
        </w:rPr>
        <w:t>control_signal = min_output</w:t>
      </w:r>
      <w:r w:rsidRPr="00D06782">
        <w:rPr>
          <w:rFonts w:ascii="Times New Roman" w:eastAsia="Times New Roman" w:hAnsi="Times New Roman" w:cs="Times New Roman"/>
          <w:kern w:val="0"/>
          <w14:ligatures w14:val="none"/>
        </w:rPr>
        <w:t>;</w:t>
      </w:r>
    </w:p>
    <w:p w14:paraId="5A545A4D" w14:textId="77777777"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w:t>
      </w:r>
    </w:p>
    <w:p w14:paraId="71191E5A" w14:textId="77777777" w:rsidR="00EB4B4C" w:rsidRPr="00D06782" w:rsidRDefault="00EB4B4C" w:rsidP="00315367">
      <w:pPr>
        <w:spacing w:after="0" w:line="360" w:lineRule="auto"/>
        <w:rPr>
          <w:rFonts w:ascii="Times New Roman" w:eastAsia="Times New Roman" w:hAnsi="Times New Roman" w:cs="Times New Roman"/>
          <w:kern w:val="0"/>
          <w14:ligatures w14:val="none"/>
        </w:rPr>
      </w:pPr>
    </w:p>
    <w:p w14:paraId="6BAE4F7D" w14:textId="77777777"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 xml:space="preserve">// Apply the </w:t>
      </w:r>
      <w:r w:rsidRPr="00D06782">
        <w:rPr>
          <w:rFonts w:ascii="Times New Roman" w:eastAsia="Times New Roman" w:hAnsi="Times New Roman" w:cs="Times New Roman"/>
          <w:color w:val="A709F5"/>
          <w:kern w:val="0"/>
          <w14:ligatures w14:val="none"/>
        </w:rPr>
        <w:t>control signal to the motor</w:t>
      </w:r>
    </w:p>
    <w:p w14:paraId="192C64BA" w14:textId="2DE78DFE" w:rsidR="00EB4B4C" w:rsidRPr="00D06782" w:rsidRDefault="00EB4B4C" w:rsidP="00315367">
      <w:pPr>
        <w:spacing w:after="0" w:line="360" w:lineRule="auto"/>
        <w:rPr>
          <w:rFonts w:ascii="Times New Roman" w:eastAsia="Times New Roman" w:hAnsi="Times New Roman" w:cs="Times New Roman"/>
          <w:kern w:val="0"/>
          <w14:ligatures w14:val="none"/>
        </w:rPr>
      </w:pPr>
      <w:r w:rsidRPr="00D06782">
        <w:rPr>
          <w:rFonts w:ascii="Times New Roman" w:eastAsia="Times New Roman" w:hAnsi="Times New Roman" w:cs="Times New Roman"/>
          <w:kern w:val="0"/>
          <w14:ligatures w14:val="none"/>
        </w:rPr>
        <w:t>applyControlSignal(</w:t>
      </w:r>
      <w:r w:rsidRPr="00D06782">
        <w:rPr>
          <w:rFonts w:ascii="Times New Roman" w:eastAsia="Times New Roman" w:hAnsi="Times New Roman" w:cs="Times New Roman"/>
        </w:rPr>
        <w:t>control_signal</w:t>
      </w:r>
      <w:r w:rsidRPr="00D06782">
        <w:rPr>
          <w:rFonts w:ascii="Times New Roman" w:eastAsia="Times New Roman" w:hAnsi="Times New Roman" w:cs="Times New Roman"/>
          <w:kern w:val="0"/>
          <w14:ligatures w14:val="none"/>
        </w:rPr>
        <w:t>);</w:t>
      </w:r>
    </w:p>
    <w:p w14:paraId="2D9245B1" w14:textId="77777777" w:rsidR="00560B4A" w:rsidRDefault="00560B4A" w:rsidP="00315367">
      <w:pPr>
        <w:spacing w:line="360" w:lineRule="auto"/>
        <w:rPr>
          <w:rFonts w:ascii="Times New Roman" w:eastAsia="Times New Roman" w:hAnsi="Times New Roman" w:cs="Times New Roman"/>
        </w:rPr>
      </w:pPr>
    </w:p>
    <w:p w14:paraId="7D313DFE" w14:textId="77777777" w:rsidR="00D06782" w:rsidRDefault="00D06782" w:rsidP="00315367">
      <w:pPr>
        <w:spacing w:line="360" w:lineRule="auto"/>
        <w:rPr>
          <w:rFonts w:ascii="Times New Roman" w:eastAsia="Times New Roman" w:hAnsi="Times New Roman" w:cs="Times New Roman"/>
        </w:rPr>
      </w:pPr>
    </w:p>
    <w:p w14:paraId="388A3CD5" w14:textId="77777777" w:rsidR="00D06782" w:rsidRDefault="00D06782" w:rsidP="00315367">
      <w:pPr>
        <w:spacing w:line="360" w:lineRule="auto"/>
        <w:rPr>
          <w:rFonts w:ascii="Times New Roman" w:eastAsia="Times New Roman" w:hAnsi="Times New Roman" w:cs="Times New Roman"/>
        </w:rPr>
      </w:pPr>
    </w:p>
    <w:p w14:paraId="53722549" w14:textId="77777777" w:rsidR="00D06782" w:rsidRDefault="00D06782" w:rsidP="00315367">
      <w:pPr>
        <w:spacing w:line="360" w:lineRule="auto"/>
        <w:rPr>
          <w:rFonts w:ascii="Times New Roman" w:eastAsia="Times New Roman" w:hAnsi="Times New Roman" w:cs="Times New Roman"/>
        </w:rPr>
      </w:pPr>
    </w:p>
    <w:p w14:paraId="6248CBF6" w14:textId="77777777" w:rsidR="00D06782" w:rsidRDefault="00D06782" w:rsidP="00315367">
      <w:pPr>
        <w:spacing w:line="360" w:lineRule="auto"/>
        <w:rPr>
          <w:rFonts w:ascii="Times New Roman" w:eastAsia="Times New Roman" w:hAnsi="Times New Roman" w:cs="Times New Roman"/>
        </w:rPr>
      </w:pPr>
    </w:p>
    <w:p w14:paraId="3B1843A4" w14:textId="77777777" w:rsidR="00D06782" w:rsidRDefault="00D06782" w:rsidP="00315367">
      <w:pPr>
        <w:spacing w:line="360" w:lineRule="auto"/>
        <w:rPr>
          <w:rFonts w:ascii="Times New Roman" w:eastAsia="Times New Roman" w:hAnsi="Times New Roman" w:cs="Times New Roman"/>
        </w:rPr>
      </w:pPr>
    </w:p>
    <w:p w14:paraId="53CE5E60" w14:textId="77777777" w:rsidR="00D06782" w:rsidRPr="00DB1715" w:rsidRDefault="00D06782" w:rsidP="00315367">
      <w:pPr>
        <w:spacing w:line="360" w:lineRule="auto"/>
        <w:rPr>
          <w:rFonts w:ascii="Times New Roman" w:eastAsia="Times New Roman" w:hAnsi="Times New Roman" w:cs="Times New Roman"/>
        </w:rPr>
      </w:pPr>
    </w:p>
    <w:p w14:paraId="57C29947" w14:textId="35BC97E4" w:rsidR="00271627" w:rsidRPr="00DB1715" w:rsidRDefault="00271627"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lastRenderedPageBreak/>
        <w:t>Testing and Validation:</w:t>
      </w:r>
    </w:p>
    <w:p w14:paraId="5F7F1973" w14:textId="42810195" w:rsidR="00271627"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Perform extensive testing in various scenarios to validate the effectiveness of the anti-windup scheme.</w:t>
      </w:r>
    </w:p>
    <w:p w14:paraId="2A0036C2" w14:textId="3A9DB334" w:rsidR="00271627"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Adjust the anti-windup parameters as necessary based on the specific dynamics and response characteristics of the robot car.</w:t>
      </w:r>
    </w:p>
    <w:p w14:paraId="65416C1E" w14:textId="77777777" w:rsidR="00271627" w:rsidRPr="00DB1715" w:rsidRDefault="00271627" w:rsidP="00315367">
      <w:pPr>
        <w:spacing w:line="360" w:lineRule="auto"/>
        <w:rPr>
          <w:rFonts w:ascii="Times New Roman" w:eastAsia="Times New Roman" w:hAnsi="Times New Roman" w:cs="Times New Roman"/>
        </w:rPr>
      </w:pPr>
    </w:p>
    <w:p w14:paraId="029E5CEC" w14:textId="12AE2426" w:rsidR="00AE4A2A" w:rsidRPr="00DB1715" w:rsidRDefault="0027162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Implementing these anti-windup techniques ensures that the PID controller remains effective and stable, even when faced with actuator limitations. This results in more robust and reliable control performance, essential for achieving high precision in robotic applications like the OSOYOO V2.1 Robot Car.</w:t>
      </w:r>
    </w:p>
    <w:p w14:paraId="15DCA4C7" w14:textId="77777777" w:rsidR="00A56F40" w:rsidRPr="00DB1715" w:rsidRDefault="00A56F40" w:rsidP="00315367">
      <w:pPr>
        <w:spacing w:line="360" w:lineRule="auto"/>
        <w:rPr>
          <w:rFonts w:ascii="Times New Roman" w:eastAsia="Times New Roman" w:hAnsi="Times New Roman" w:cs="Times New Roman"/>
          <w:b/>
        </w:rPr>
      </w:pPr>
    </w:p>
    <w:p w14:paraId="0677CF84" w14:textId="77777777" w:rsidR="00B719D2" w:rsidRPr="00DB1715" w:rsidRDefault="00B719D2" w:rsidP="00315367">
      <w:pPr>
        <w:spacing w:line="360" w:lineRule="auto"/>
        <w:rPr>
          <w:rFonts w:ascii="Times New Roman" w:eastAsia="Times New Roman" w:hAnsi="Times New Roman" w:cs="Times New Roman"/>
          <w:b/>
        </w:rPr>
      </w:pPr>
    </w:p>
    <w:p w14:paraId="419D5D4C" w14:textId="77777777" w:rsidR="00B719D2" w:rsidRPr="00DB1715" w:rsidRDefault="00B719D2" w:rsidP="00315367">
      <w:pPr>
        <w:spacing w:line="360" w:lineRule="auto"/>
        <w:rPr>
          <w:rFonts w:ascii="Times New Roman" w:eastAsia="Times New Roman" w:hAnsi="Times New Roman" w:cs="Times New Roman"/>
        </w:rPr>
      </w:pPr>
    </w:p>
    <w:p w14:paraId="232703FF" w14:textId="11241728" w:rsidR="00A56F40" w:rsidRPr="00DB1715" w:rsidRDefault="00A56F4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plots and data from the simulation provide a comprehensive overview of the PID controller's performance in real-time scenario application. They demonstrate the controller's ability to guide the robot car along a precise trajectory and highlight the importance of fine-tuning the PID parameters to match the specific dynamics and constraints of the vehicle and track. This iterative process of simulation, analysis, and adjustment is crucial for achieving minimal error margins and optimized performance in robotic control systems.</w:t>
      </w:r>
    </w:p>
    <w:p w14:paraId="7076C8B0" w14:textId="77777777" w:rsidR="00A56F40" w:rsidRPr="00DB1715" w:rsidRDefault="00A56F40" w:rsidP="00315367">
      <w:pPr>
        <w:spacing w:line="360" w:lineRule="auto"/>
        <w:rPr>
          <w:rFonts w:ascii="Times New Roman" w:eastAsia="Times New Roman" w:hAnsi="Times New Roman" w:cs="Times New Roman"/>
        </w:rPr>
      </w:pPr>
    </w:p>
    <w:p w14:paraId="032A1144" w14:textId="77777777" w:rsidR="00A56F40" w:rsidRDefault="00A56F40" w:rsidP="00315367">
      <w:pPr>
        <w:spacing w:line="360" w:lineRule="auto"/>
        <w:rPr>
          <w:rFonts w:ascii="Times New Roman" w:eastAsia="Times New Roman" w:hAnsi="Times New Roman" w:cs="Times New Roman"/>
        </w:rPr>
      </w:pPr>
    </w:p>
    <w:p w14:paraId="4C9BD309" w14:textId="77777777" w:rsidR="00D06782" w:rsidRDefault="00D06782" w:rsidP="00315367">
      <w:pPr>
        <w:spacing w:line="360" w:lineRule="auto"/>
        <w:rPr>
          <w:rFonts w:ascii="Times New Roman" w:eastAsia="Times New Roman" w:hAnsi="Times New Roman" w:cs="Times New Roman"/>
        </w:rPr>
      </w:pPr>
    </w:p>
    <w:p w14:paraId="29D40B5F" w14:textId="77777777" w:rsidR="00D06782" w:rsidRDefault="00D06782" w:rsidP="00315367">
      <w:pPr>
        <w:spacing w:line="360" w:lineRule="auto"/>
        <w:rPr>
          <w:rFonts w:ascii="Times New Roman" w:eastAsia="Times New Roman" w:hAnsi="Times New Roman" w:cs="Times New Roman"/>
        </w:rPr>
      </w:pPr>
    </w:p>
    <w:p w14:paraId="07BEE17F" w14:textId="77777777" w:rsidR="00D06782" w:rsidRDefault="00D06782" w:rsidP="00315367">
      <w:pPr>
        <w:spacing w:line="360" w:lineRule="auto"/>
        <w:rPr>
          <w:rFonts w:ascii="Times New Roman" w:eastAsia="Times New Roman" w:hAnsi="Times New Roman" w:cs="Times New Roman"/>
        </w:rPr>
      </w:pPr>
    </w:p>
    <w:p w14:paraId="1902A819" w14:textId="77777777" w:rsidR="00D06782" w:rsidRPr="00DB1715" w:rsidRDefault="00D06782" w:rsidP="00315367">
      <w:pPr>
        <w:spacing w:line="360" w:lineRule="auto"/>
        <w:rPr>
          <w:rFonts w:ascii="Times New Roman" w:eastAsia="Times New Roman" w:hAnsi="Times New Roman" w:cs="Times New Roman"/>
        </w:rPr>
      </w:pPr>
    </w:p>
    <w:p w14:paraId="122FBF1F" w14:textId="31F564F2" w:rsidR="00A56F40" w:rsidRPr="00862968" w:rsidRDefault="703FDBFA" w:rsidP="00315367">
      <w:pPr>
        <w:pStyle w:val="Heading2"/>
        <w:spacing w:line="360" w:lineRule="auto"/>
        <w:rPr>
          <w:rFonts w:eastAsia="Times New Roman" w:cs="Times New Roman"/>
          <w:b/>
          <w:bCs/>
          <w:szCs w:val="28"/>
        </w:rPr>
      </w:pPr>
      <w:bookmarkStart w:id="36" w:name="_Toc369067471"/>
      <w:bookmarkStart w:id="37" w:name="_Toc1518399688"/>
      <w:bookmarkStart w:id="38" w:name="_Toc166766947"/>
      <w:r w:rsidRPr="00862968">
        <w:rPr>
          <w:rFonts w:eastAsia="Times New Roman" w:cs="Times New Roman"/>
          <w:b/>
          <w:szCs w:val="28"/>
        </w:rPr>
        <w:lastRenderedPageBreak/>
        <w:t xml:space="preserve">4.4 </w:t>
      </w:r>
      <w:r w:rsidR="0027531F" w:rsidRPr="00862968">
        <w:rPr>
          <w:rFonts w:eastAsia="Times New Roman" w:cs="Times New Roman"/>
          <w:b/>
          <w:szCs w:val="28"/>
        </w:rPr>
        <w:t>SOLIDWORKS Simulation</w:t>
      </w:r>
      <w:r w:rsidRPr="00862968">
        <w:rPr>
          <w:rFonts w:eastAsia="Times New Roman" w:cs="Times New Roman"/>
          <w:b/>
          <w:bCs/>
          <w:szCs w:val="28"/>
        </w:rPr>
        <w:t>:</w:t>
      </w:r>
      <w:bookmarkEnd w:id="36"/>
      <w:bookmarkEnd w:id="37"/>
      <w:bookmarkEnd w:id="38"/>
    </w:p>
    <w:p w14:paraId="2CD6A49E" w14:textId="6A0E6E5A" w:rsidR="1BE3E28E" w:rsidRDefault="1BE3E28E" w:rsidP="00315367">
      <w:pPr>
        <w:spacing w:line="360" w:lineRule="auto"/>
        <w:rPr>
          <w:rFonts w:ascii="Times New Roman" w:eastAsia="Times New Roman" w:hAnsi="Times New Roman" w:cs="Times New Roman"/>
        </w:rPr>
      </w:pPr>
      <w:r w:rsidRPr="36FEDFB8">
        <w:rPr>
          <w:rFonts w:ascii="Times New Roman" w:eastAsia="Times New Roman" w:hAnsi="Times New Roman" w:cs="Times New Roman"/>
          <w:color w:val="0D0D0D" w:themeColor="text1" w:themeTint="F2"/>
        </w:rPr>
        <w:t xml:space="preserve">SolidWorks is a powerful computer-aided design (CAD) software developed by Dassault </w:t>
      </w:r>
      <w:r w:rsidR="00054C32" w:rsidRPr="685DAB01">
        <w:rPr>
          <w:rFonts w:ascii="Times New Roman" w:eastAsia="Times New Roman" w:hAnsi="Times New Roman" w:cs="Times New Roman"/>
          <w:color w:val="0D0D0D" w:themeColor="text1" w:themeTint="F2"/>
        </w:rPr>
        <w:t>Systems</w:t>
      </w:r>
      <w:r w:rsidRPr="685DAB01">
        <w:rPr>
          <w:rFonts w:ascii="Times New Roman" w:eastAsia="Times New Roman" w:hAnsi="Times New Roman" w:cs="Times New Roman"/>
          <w:color w:val="0D0D0D" w:themeColor="text1" w:themeTint="F2"/>
        </w:rPr>
        <w:t>.</w:t>
      </w:r>
      <w:r w:rsidRPr="36FEDFB8">
        <w:rPr>
          <w:rFonts w:ascii="Times New Roman" w:eastAsia="Times New Roman" w:hAnsi="Times New Roman" w:cs="Times New Roman"/>
          <w:color w:val="0D0D0D" w:themeColor="text1" w:themeTint="F2"/>
        </w:rPr>
        <w:t xml:space="preserve"> It's widely used across various industries for designing mechanical and industrial components, assemblies, and systems in 3D.</w:t>
      </w:r>
      <w:r w:rsidRPr="7BDB20EB">
        <w:rPr>
          <w:rFonts w:ascii="system-ui" w:eastAsia="system-ui" w:hAnsi="system-ui" w:cs="system-ui"/>
          <w:color w:val="0D0D0D" w:themeColor="text1" w:themeTint="F2"/>
        </w:rPr>
        <w:t xml:space="preserve"> </w:t>
      </w:r>
      <w:r w:rsidR="66DD9475" w:rsidRPr="7BDB20EB">
        <w:rPr>
          <w:rFonts w:ascii="system-ui" w:eastAsia="system-ui" w:hAnsi="system-ui" w:cs="system-ui"/>
          <w:color w:val="0D0D0D" w:themeColor="text1" w:themeTint="F2"/>
        </w:rPr>
        <w:t>(Bi &amp; Wang, 2020)</w:t>
      </w:r>
      <w:r w:rsidRPr="7BDB20EB">
        <w:rPr>
          <w:rFonts w:ascii="Times New Roman" w:eastAsia="Times New Roman" w:hAnsi="Times New Roman" w:cs="Times New Roman"/>
          <w:color w:val="0D0D0D" w:themeColor="text1" w:themeTint="F2"/>
        </w:rPr>
        <w:t xml:space="preserve"> </w:t>
      </w:r>
      <w:r w:rsidRPr="36FEDFB8">
        <w:rPr>
          <w:rFonts w:ascii="Times New Roman" w:eastAsia="Times New Roman" w:hAnsi="Times New Roman" w:cs="Times New Roman"/>
          <w:color w:val="0D0D0D" w:themeColor="text1" w:themeTint="F2"/>
        </w:rPr>
        <w:t>SolidWorks provides tools for modeling, simulation, visualization, and documentation of designs.</w:t>
      </w:r>
    </w:p>
    <w:p w14:paraId="331EDB9D" w14:textId="72624601" w:rsidR="0AE6C3D0" w:rsidRDefault="0AE6C3D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color w:val="0D0D0D" w:themeColor="text1" w:themeTint="F2"/>
        </w:rPr>
        <w:t>Here are some common uses of SolidWorks:</w:t>
      </w:r>
    </w:p>
    <w:p w14:paraId="3309B363" w14:textId="40E05C04" w:rsidR="751DB343" w:rsidRDefault="0AE6C3D0" w:rsidP="00315367">
      <w:pPr>
        <w:pStyle w:val="ListParagraph"/>
        <w:numPr>
          <w:ilvl w:val="0"/>
          <w:numId w:val="4"/>
        </w:numPr>
        <w:spacing w:line="360" w:lineRule="auto"/>
        <w:rPr>
          <w:rFonts w:ascii="Times New Roman" w:eastAsia="Times New Roman" w:hAnsi="Times New Roman" w:cs="Times New Roman"/>
          <w:color w:val="0D0D0D" w:themeColor="text1" w:themeTint="F2"/>
        </w:rPr>
      </w:pPr>
      <w:r w:rsidRPr="3D4EF9FA">
        <w:rPr>
          <w:rFonts w:ascii="Times New Roman" w:eastAsia="Times New Roman" w:hAnsi="Times New Roman" w:cs="Times New Roman"/>
          <w:color w:val="0D0D0D" w:themeColor="text1" w:themeTint="F2"/>
        </w:rPr>
        <w:t xml:space="preserve">Mechanical design </w:t>
      </w:r>
    </w:p>
    <w:p w14:paraId="330C81E4" w14:textId="31701B8F" w:rsidR="0AE6C3D0" w:rsidRDefault="0AE6C3D0" w:rsidP="00315367">
      <w:pPr>
        <w:pStyle w:val="ListParagraph"/>
        <w:numPr>
          <w:ilvl w:val="0"/>
          <w:numId w:val="4"/>
        </w:numPr>
        <w:spacing w:line="360" w:lineRule="auto"/>
        <w:rPr>
          <w:rFonts w:ascii="Times New Roman" w:eastAsia="Times New Roman" w:hAnsi="Times New Roman" w:cs="Times New Roman"/>
          <w:color w:val="0D0D0D" w:themeColor="text1" w:themeTint="F2"/>
        </w:rPr>
      </w:pPr>
      <w:r w:rsidRPr="3D4EF9FA">
        <w:rPr>
          <w:rFonts w:ascii="Times New Roman" w:eastAsia="Times New Roman" w:hAnsi="Times New Roman" w:cs="Times New Roman"/>
          <w:color w:val="0D0D0D" w:themeColor="text1" w:themeTint="F2"/>
        </w:rPr>
        <w:t>Product development</w:t>
      </w:r>
    </w:p>
    <w:p w14:paraId="6F8EB1AF" w14:textId="73A6F0FA" w:rsidR="0AE6C3D0" w:rsidRDefault="0AE6C3D0" w:rsidP="00315367">
      <w:pPr>
        <w:pStyle w:val="ListParagraph"/>
        <w:numPr>
          <w:ilvl w:val="0"/>
          <w:numId w:val="4"/>
        </w:numPr>
        <w:spacing w:line="360" w:lineRule="auto"/>
        <w:rPr>
          <w:rFonts w:ascii="Times New Roman" w:eastAsia="Times New Roman" w:hAnsi="Times New Roman" w:cs="Times New Roman"/>
          <w:color w:val="0D0D0D" w:themeColor="text1" w:themeTint="F2"/>
        </w:rPr>
      </w:pPr>
      <w:r w:rsidRPr="3D4EF9FA">
        <w:rPr>
          <w:rFonts w:ascii="Times New Roman" w:eastAsia="Times New Roman" w:hAnsi="Times New Roman" w:cs="Times New Roman"/>
          <w:color w:val="0D0D0D" w:themeColor="text1" w:themeTint="F2"/>
        </w:rPr>
        <w:t xml:space="preserve">Simulation </w:t>
      </w:r>
    </w:p>
    <w:p w14:paraId="2463B6AD" w14:textId="5F1E6862" w:rsidR="0AE6C3D0" w:rsidRDefault="0AE6C3D0" w:rsidP="00315367">
      <w:pPr>
        <w:pStyle w:val="ListParagraph"/>
        <w:numPr>
          <w:ilvl w:val="0"/>
          <w:numId w:val="4"/>
        </w:numPr>
        <w:spacing w:line="360" w:lineRule="auto"/>
        <w:rPr>
          <w:rFonts w:ascii="Times New Roman" w:eastAsia="Times New Roman" w:hAnsi="Times New Roman" w:cs="Times New Roman"/>
          <w:color w:val="0D0D0D" w:themeColor="text1" w:themeTint="F2"/>
        </w:rPr>
      </w:pPr>
      <w:r w:rsidRPr="3D4EF9FA">
        <w:rPr>
          <w:rFonts w:ascii="Times New Roman" w:eastAsia="Times New Roman" w:hAnsi="Times New Roman" w:cs="Times New Roman"/>
          <w:color w:val="0D0D0D" w:themeColor="text1" w:themeTint="F2"/>
        </w:rPr>
        <w:t xml:space="preserve">Prototyping </w:t>
      </w:r>
    </w:p>
    <w:p w14:paraId="633BE394" w14:textId="085B5944" w:rsidR="3CF40D6F" w:rsidRDefault="0AE6C3D0" w:rsidP="00315367">
      <w:pPr>
        <w:pStyle w:val="ListParagraph"/>
        <w:numPr>
          <w:ilvl w:val="0"/>
          <w:numId w:val="4"/>
        </w:numPr>
        <w:spacing w:line="360" w:lineRule="auto"/>
        <w:rPr>
          <w:rFonts w:ascii="Times New Roman" w:eastAsia="Times New Roman" w:hAnsi="Times New Roman" w:cs="Times New Roman"/>
          <w:color w:val="0D0D0D" w:themeColor="text1" w:themeTint="F2"/>
        </w:rPr>
      </w:pPr>
      <w:r w:rsidRPr="3D4EF9FA">
        <w:rPr>
          <w:rFonts w:ascii="Times New Roman" w:eastAsia="Times New Roman" w:hAnsi="Times New Roman" w:cs="Times New Roman"/>
          <w:color w:val="0D0D0D" w:themeColor="text1" w:themeTint="F2"/>
        </w:rPr>
        <w:t xml:space="preserve">Documentation </w:t>
      </w:r>
    </w:p>
    <w:p w14:paraId="38A1EE07" w14:textId="550BEDC7" w:rsidR="0AE6C3D0" w:rsidRDefault="0AE6C3D0" w:rsidP="00315367">
      <w:pPr>
        <w:pStyle w:val="ListParagraph"/>
        <w:numPr>
          <w:ilvl w:val="0"/>
          <w:numId w:val="4"/>
        </w:numPr>
        <w:spacing w:line="360" w:lineRule="auto"/>
        <w:rPr>
          <w:rFonts w:ascii="Times New Roman" w:eastAsia="Times New Roman" w:hAnsi="Times New Roman" w:cs="Times New Roman"/>
          <w:color w:val="0D0D0D" w:themeColor="text1" w:themeTint="F2"/>
        </w:rPr>
      </w:pPr>
      <w:r w:rsidRPr="3D4EF9FA">
        <w:rPr>
          <w:rFonts w:ascii="Times New Roman" w:eastAsia="Times New Roman" w:hAnsi="Times New Roman" w:cs="Times New Roman"/>
          <w:color w:val="0D0D0D" w:themeColor="text1" w:themeTint="F2"/>
        </w:rPr>
        <w:t xml:space="preserve">Collaboration </w:t>
      </w:r>
    </w:p>
    <w:p w14:paraId="2CAAEDEE" w14:textId="2C2BD5EB" w:rsidR="1B576FC8" w:rsidRPr="00DB1715" w:rsidRDefault="1B576FC8" w:rsidP="00315367">
      <w:pPr>
        <w:spacing w:line="360" w:lineRule="auto"/>
        <w:rPr>
          <w:rFonts w:ascii="Times New Roman" w:eastAsia="Times New Roman" w:hAnsi="Times New Roman" w:cs="Times New Roman"/>
        </w:rPr>
      </w:pPr>
      <w:r>
        <w:rPr>
          <w:noProof/>
        </w:rPr>
        <w:drawing>
          <wp:inline distT="0" distB="0" distL="0" distR="0" wp14:anchorId="5D9CD7A7" wp14:editId="50D3EEE2">
            <wp:extent cx="5876926" cy="3176978"/>
            <wp:effectExtent l="0" t="0" r="0" b="0"/>
            <wp:docPr id="274852308" name="Picture 27485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52308"/>
                    <pic:cNvPicPr/>
                  </pic:nvPicPr>
                  <pic:blipFill>
                    <a:blip r:embed="rId11">
                      <a:extLst>
                        <a:ext uri="{28A0092B-C50C-407E-A947-70E740481C1C}">
                          <a14:useLocalDpi xmlns:a14="http://schemas.microsoft.com/office/drawing/2010/main" val="0"/>
                        </a:ext>
                      </a:extLst>
                    </a:blip>
                    <a:stretch>
                      <a:fillRect/>
                    </a:stretch>
                  </pic:blipFill>
                  <pic:spPr>
                    <a:xfrm>
                      <a:off x="0" y="0"/>
                      <a:ext cx="5876926" cy="3176978"/>
                    </a:xfrm>
                    <a:prstGeom prst="rect">
                      <a:avLst/>
                    </a:prstGeom>
                  </pic:spPr>
                </pic:pic>
              </a:graphicData>
            </a:graphic>
          </wp:inline>
        </w:drawing>
      </w:r>
    </w:p>
    <w:p w14:paraId="5ADF11C6" w14:textId="1BEB23CD" w:rsidR="5009E231" w:rsidRPr="00D06782" w:rsidRDefault="5009E231" w:rsidP="00315367">
      <w:pPr>
        <w:spacing w:line="360" w:lineRule="auto"/>
        <w:jc w:val="center"/>
        <w:rPr>
          <w:rFonts w:ascii="Times New Roman" w:eastAsia="Times New Roman" w:hAnsi="Times New Roman" w:cs="Times New Roman"/>
          <w:i/>
          <w:iCs/>
          <w:u w:val="single"/>
        </w:rPr>
      </w:pPr>
      <w:r w:rsidRPr="00D06782">
        <w:rPr>
          <w:rFonts w:ascii="Times New Roman" w:eastAsia="Times New Roman" w:hAnsi="Times New Roman" w:cs="Times New Roman"/>
          <w:i/>
          <w:iCs/>
          <w:u w:val="single"/>
        </w:rPr>
        <w:t>Fig</w:t>
      </w:r>
      <w:r w:rsidR="00D06782" w:rsidRPr="00D06782">
        <w:rPr>
          <w:rFonts w:ascii="Times New Roman" w:eastAsia="Times New Roman" w:hAnsi="Times New Roman" w:cs="Times New Roman"/>
          <w:i/>
          <w:iCs/>
          <w:u w:val="single"/>
        </w:rPr>
        <w:t>ure 1</w:t>
      </w:r>
      <w:r w:rsidR="63EB1A88" w:rsidRPr="00D06782">
        <w:rPr>
          <w:rFonts w:ascii="Times New Roman" w:eastAsia="Times New Roman" w:hAnsi="Times New Roman" w:cs="Times New Roman"/>
          <w:i/>
          <w:iCs/>
          <w:u w:val="single"/>
        </w:rPr>
        <w:t xml:space="preserve">: </w:t>
      </w:r>
      <w:r w:rsidRPr="00D06782">
        <w:rPr>
          <w:rFonts w:ascii="Times New Roman" w:eastAsia="Times New Roman" w:hAnsi="Times New Roman" w:cs="Times New Roman"/>
          <w:i/>
          <w:iCs/>
          <w:u w:val="single"/>
        </w:rPr>
        <w:t xml:space="preserve"> </w:t>
      </w:r>
      <w:r w:rsidR="048FB6DA" w:rsidRPr="00D06782">
        <w:rPr>
          <w:rFonts w:ascii="Times New Roman" w:eastAsia="Times New Roman" w:hAnsi="Times New Roman" w:cs="Times New Roman"/>
          <w:i/>
          <w:iCs/>
          <w:u w:val="single"/>
        </w:rPr>
        <w:t>Solid</w:t>
      </w:r>
      <w:r w:rsidR="00D06782" w:rsidRPr="00D06782">
        <w:rPr>
          <w:rFonts w:ascii="Times New Roman" w:eastAsia="Times New Roman" w:hAnsi="Times New Roman" w:cs="Times New Roman"/>
          <w:i/>
          <w:iCs/>
          <w:u w:val="single"/>
        </w:rPr>
        <w:t>works</w:t>
      </w:r>
      <w:r w:rsidRPr="00D06782">
        <w:rPr>
          <w:rFonts w:ascii="Times New Roman" w:eastAsia="Times New Roman" w:hAnsi="Times New Roman" w:cs="Times New Roman"/>
          <w:i/>
          <w:iCs/>
          <w:u w:val="single"/>
        </w:rPr>
        <w:t xml:space="preserve"> 3D design </w:t>
      </w:r>
    </w:p>
    <w:p w14:paraId="25D237D1" w14:textId="2BDEF194" w:rsidR="1B576FC8" w:rsidRPr="00DB1715" w:rsidRDefault="1B576FC8" w:rsidP="00315367">
      <w:pPr>
        <w:spacing w:line="360" w:lineRule="auto"/>
        <w:jc w:val="center"/>
        <w:rPr>
          <w:rFonts w:ascii="Times New Roman" w:eastAsia="Times New Roman" w:hAnsi="Times New Roman" w:cs="Times New Roman"/>
        </w:rPr>
      </w:pPr>
      <w:r>
        <w:rPr>
          <w:noProof/>
        </w:rPr>
        <w:lastRenderedPageBreak/>
        <w:drawing>
          <wp:inline distT="0" distB="0" distL="0" distR="0" wp14:anchorId="37A646B2" wp14:editId="45AF24E0">
            <wp:extent cx="5563950" cy="3371850"/>
            <wp:effectExtent l="0" t="0" r="0" b="0"/>
            <wp:docPr id="1946974473" name="Picture 194697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974473"/>
                    <pic:cNvPicPr/>
                  </pic:nvPicPr>
                  <pic:blipFill>
                    <a:blip r:embed="rId12">
                      <a:extLst>
                        <a:ext uri="{28A0092B-C50C-407E-A947-70E740481C1C}">
                          <a14:useLocalDpi xmlns:a14="http://schemas.microsoft.com/office/drawing/2010/main" val="0"/>
                        </a:ext>
                      </a:extLst>
                    </a:blip>
                    <a:stretch>
                      <a:fillRect/>
                    </a:stretch>
                  </pic:blipFill>
                  <pic:spPr>
                    <a:xfrm>
                      <a:off x="0" y="0"/>
                      <a:ext cx="5563950" cy="3371850"/>
                    </a:xfrm>
                    <a:prstGeom prst="rect">
                      <a:avLst/>
                    </a:prstGeom>
                  </pic:spPr>
                </pic:pic>
              </a:graphicData>
            </a:graphic>
          </wp:inline>
        </w:drawing>
      </w:r>
    </w:p>
    <w:p w14:paraId="07AEC030" w14:textId="0A9AA119" w:rsidR="1B576FC8" w:rsidRPr="00D06782" w:rsidRDefault="1B576FC8" w:rsidP="00315367">
      <w:pPr>
        <w:spacing w:line="360" w:lineRule="auto"/>
        <w:jc w:val="center"/>
        <w:rPr>
          <w:rFonts w:ascii="Times New Roman" w:eastAsia="Times New Roman" w:hAnsi="Times New Roman" w:cs="Times New Roman"/>
          <w:i/>
          <w:iCs/>
          <w:u w:val="single"/>
        </w:rPr>
      </w:pPr>
      <w:r w:rsidRPr="00D06782">
        <w:rPr>
          <w:rFonts w:ascii="Times New Roman" w:eastAsia="Times New Roman" w:hAnsi="Times New Roman" w:cs="Times New Roman"/>
          <w:i/>
          <w:iCs/>
          <w:u w:val="single"/>
        </w:rPr>
        <w:t>Fig</w:t>
      </w:r>
      <w:r w:rsidR="00D06782" w:rsidRPr="00D06782">
        <w:rPr>
          <w:rFonts w:ascii="Times New Roman" w:eastAsia="Times New Roman" w:hAnsi="Times New Roman" w:cs="Times New Roman"/>
          <w:i/>
          <w:iCs/>
          <w:u w:val="single"/>
        </w:rPr>
        <w:t xml:space="preserve">ure 2 </w:t>
      </w:r>
      <w:r w:rsidRPr="00D06782">
        <w:rPr>
          <w:rFonts w:ascii="Times New Roman" w:eastAsia="Times New Roman" w:hAnsi="Times New Roman" w:cs="Times New Roman"/>
          <w:i/>
          <w:iCs/>
          <w:u w:val="single"/>
        </w:rPr>
        <w:t>: Wireframe Model</w:t>
      </w:r>
    </w:p>
    <w:p w14:paraId="220172C1" w14:textId="77777777" w:rsidR="00A56F40" w:rsidRPr="00DB1715" w:rsidRDefault="00A56F40" w:rsidP="00315367">
      <w:pPr>
        <w:spacing w:line="360" w:lineRule="auto"/>
        <w:rPr>
          <w:rFonts w:ascii="Times New Roman" w:eastAsia="Times New Roman" w:hAnsi="Times New Roman" w:cs="Times New Roman"/>
        </w:rPr>
      </w:pPr>
    </w:p>
    <w:p w14:paraId="7CAF4EEA" w14:textId="2E46102A" w:rsidR="00A56F40" w:rsidRPr="00DB1715" w:rsidRDefault="60A5CC82" w:rsidP="00315367">
      <w:pPr>
        <w:spacing w:line="360" w:lineRule="auto"/>
        <w:rPr>
          <w:rFonts w:ascii="Times New Roman" w:eastAsia="Times New Roman" w:hAnsi="Times New Roman" w:cs="Times New Roman"/>
        </w:rPr>
      </w:pPr>
      <w:r>
        <w:rPr>
          <w:noProof/>
        </w:rPr>
        <w:drawing>
          <wp:inline distT="0" distB="0" distL="0" distR="0" wp14:anchorId="780084F7" wp14:editId="3CA21955">
            <wp:extent cx="5516918" cy="3429336"/>
            <wp:effectExtent l="0" t="0" r="0" b="0"/>
            <wp:docPr id="1419674765" name="Picture 141967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674765"/>
                    <pic:cNvPicPr/>
                  </pic:nvPicPr>
                  <pic:blipFill>
                    <a:blip r:embed="rId13">
                      <a:extLst>
                        <a:ext uri="{28A0092B-C50C-407E-A947-70E740481C1C}">
                          <a14:useLocalDpi xmlns:a14="http://schemas.microsoft.com/office/drawing/2010/main" val="0"/>
                        </a:ext>
                      </a:extLst>
                    </a:blip>
                    <a:stretch>
                      <a:fillRect/>
                    </a:stretch>
                  </pic:blipFill>
                  <pic:spPr>
                    <a:xfrm>
                      <a:off x="0" y="0"/>
                      <a:ext cx="5516918" cy="3429336"/>
                    </a:xfrm>
                    <a:prstGeom prst="rect">
                      <a:avLst/>
                    </a:prstGeom>
                  </pic:spPr>
                </pic:pic>
              </a:graphicData>
            </a:graphic>
          </wp:inline>
        </w:drawing>
      </w:r>
    </w:p>
    <w:p w14:paraId="6864E7F4" w14:textId="28D2336D" w:rsidR="00A56F40" w:rsidRPr="00D06782" w:rsidRDefault="62847D32" w:rsidP="00315367">
      <w:pPr>
        <w:spacing w:line="360" w:lineRule="auto"/>
        <w:jc w:val="center"/>
        <w:rPr>
          <w:rFonts w:ascii="Times New Roman" w:eastAsia="Times New Roman" w:hAnsi="Times New Roman" w:cs="Times New Roman"/>
          <w:i/>
          <w:iCs/>
          <w:u w:val="single"/>
        </w:rPr>
      </w:pPr>
      <w:r w:rsidRPr="00D06782">
        <w:rPr>
          <w:rFonts w:ascii="Times New Roman" w:eastAsia="Times New Roman" w:hAnsi="Times New Roman" w:cs="Times New Roman"/>
          <w:i/>
          <w:iCs/>
          <w:u w:val="single"/>
        </w:rPr>
        <w:t>Fig</w:t>
      </w:r>
      <w:r w:rsidR="00D06782" w:rsidRPr="00D06782">
        <w:rPr>
          <w:rFonts w:ascii="Times New Roman" w:eastAsia="Times New Roman" w:hAnsi="Times New Roman" w:cs="Times New Roman"/>
          <w:i/>
          <w:iCs/>
          <w:u w:val="single"/>
        </w:rPr>
        <w:t xml:space="preserve">ure 3 </w:t>
      </w:r>
      <w:r w:rsidRPr="00D06782">
        <w:rPr>
          <w:rFonts w:ascii="Times New Roman" w:eastAsia="Times New Roman" w:hAnsi="Times New Roman" w:cs="Times New Roman"/>
          <w:i/>
          <w:iCs/>
          <w:u w:val="single"/>
        </w:rPr>
        <w:t>: Image after applying load and creating Mesh</w:t>
      </w:r>
    </w:p>
    <w:p w14:paraId="23C6C34C" w14:textId="7799BAC7" w:rsidR="00A56F40" w:rsidRPr="00DB1715" w:rsidRDefault="62847D32"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 xml:space="preserve"> </w:t>
      </w:r>
      <w:r w:rsidR="5DA260EE">
        <w:rPr>
          <w:noProof/>
        </w:rPr>
        <w:drawing>
          <wp:inline distT="0" distB="0" distL="0" distR="0" wp14:anchorId="43801C74" wp14:editId="39FEB560">
            <wp:extent cx="5429286" cy="2743208"/>
            <wp:effectExtent l="0" t="0" r="0" b="0"/>
            <wp:docPr id="155862346" name="Picture 15586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62346"/>
                    <pic:cNvPicPr/>
                  </pic:nvPicPr>
                  <pic:blipFill>
                    <a:blip r:embed="rId14">
                      <a:extLst>
                        <a:ext uri="{28A0092B-C50C-407E-A947-70E740481C1C}">
                          <a14:useLocalDpi xmlns:a14="http://schemas.microsoft.com/office/drawing/2010/main" val="0"/>
                        </a:ext>
                      </a:extLst>
                    </a:blip>
                    <a:srcRect l="25000" t="27920" r="27243" b="11396"/>
                    <a:stretch>
                      <a:fillRect/>
                    </a:stretch>
                  </pic:blipFill>
                  <pic:spPr>
                    <a:xfrm>
                      <a:off x="0" y="0"/>
                      <a:ext cx="5429286" cy="2743208"/>
                    </a:xfrm>
                    <a:prstGeom prst="rect">
                      <a:avLst/>
                    </a:prstGeom>
                  </pic:spPr>
                </pic:pic>
              </a:graphicData>
            </a:graphic>
          </wp:inline>
        </w:drawing>
      </w:r>
    </w:p>
    <w:p w14:paraId="36EA8079" w14:textId="4EE5C375" w:rsidR="7DE9A0E4" w:rsidRPr="00D06782" w:rsidRDefault="0EC5F349" w:rsidP="00315367">
      <w:pPr>
        <w:spacing w:line="360" w:lineRule="auto"/>
        <w:jc w:val="center"/>
        <w:rPr>
          <w:rFonts w:ascii="Times New Roman" w:eastAsia="Times New Roman" w:hAnsi="Times New Roman" w:cs="Times New Roman"/>
          <w:i/>
          <w:iCs/>
          <w:u w:val="single"/>
        </w:rPr>
      </w:pPr>
      <w:r w:rsidRPr="00D06782">
        <w:rPr>
          <w:rFonts w:ascii="Times New Roman" w:eastAsia="Times New Roman" w:hAnsi="Times New Roman" w:cs="Times New Roman"/>
          <w:i/>
          <w:iCs/>
          <w:u w:val="single"/>
        </w:rPr>
        <w:t>Fig</w:t>
      </w:r>
      <w:r w:rsidR="00D06782" w:rsidRPr="00D06782">
        <w:rPr>
          <w:rFonts w:ascii="Times New Roman" w:eastAsia="Times New Roman" w:hAnsi="Times New Roman" w:cs="Times New Roman"/>
          <w:i/>
          <w:iCs/>
          <w:u w:val="single"/>
        </w:rPr>
        <w:t xml:space="preserve">ure 4 </w:t>
      </w:r>
      <w:r w:rsidRPr="00D06782">
        <w:rPr>
          <w:rFonts w:ascii="Times New Roman" w:eastAsia="Times New Roman" w:hAnsi="Times New Roman" w:cs="Times New Roman"/>
          <w:i/>
          <w:iCs/>
          <w:u w:val="single"/>
        </w:rPr>
        <w:t xml:space="preserve">: Fatigue report </w:t>
      </w:r>
    </w:p>
    <w:p w14:paraId="084D0743" w14:textId="77777777" w:rsidR="00B719D2" w:rsidRPr="00DB1715" w:rsidRDefault="00B719D2" w:rsidP="00315367">
      <w:pPr>
        <w:spacing w:line="360" w:lineRule="auto"/>
        <w:rPr>
          <w:rFonts w:ascii="Times New Roman" w:eastAsia="Times New Roman" w:hAnsi="Times New Roman" w:cs="Times New Roman"/>
        </w:rPr>
      </w:pPr>
    </w:p>
    <w:p w14:paraId="6BB287A9" w14:textId="77777777" w:rsidR="00B719D2" w:rsidRDefault="00B719D2" w:rsidP="00315367">
      <w:pPr>
        <w:spacing w:line="360" w:lineRule="auto"/>
        <w:rPr>
          <w:rFonts w:ascii="Times New Roman" w:eastAsia="Times New Roman" w:hAnsi="Times New Roman" w:cs="Times New Roman"/>
        </w:rPr>
      </w:pPr>
    </w:p>
    <w:p w14:paraId="08549369" w14:textId="77777777" w:rsidR="00D06782" w:rsidRDefault="00D06782" w:rsidP="00315367">
      <w:pPr>
        <w:spacing w:line="360" w:lineRule="auto"/>
        <w:rPr>
          <w:rFonts w:ascii="Times New Roman" w:eastAsia="Times New Roman" w:hAnsi="Times New Roman" w:cs="Times New Roman"/>
        </w:rPr>
      </w:pPr>
    </w:p>
    <w:p w14:paraId="569EEF63" w14:textId="77777777" w:rsidR="00D06782" w:rsidRDefault="00D06782" w:rsidP="00315367">
      <w:pPr>
        <w:spacing w:line="360" w:lineRule="auto"/>
        <w:rPr>
          <w:rFonts w:ascii="Times New Roman" w:eastAsia="Times New Roman" w:hAnsi="Times New Roman" w:cs="Times New Roman"/>
        </w:rPr>
      </w:pPr>
    </w:p>
    <w:p w14:paraId="6BC385B6" w14:textId="77777777" w:rsidR="00D06782" w:rsidRDefault="00D06782" w:rsidP="00315367">
      <w:pPr>
        <w:spacing w:line="360" w:lineRule="auto"/>
        <w:rPr>
          <w:rFonts w:ascii="Times New Roman" w:eastAsia="Times New Roman" w:hAnsi="Times New Roman" w:cs="Times New Roman"/>
        </w:rPr>
      </w:pPr>
    </w:p>
    <w:p w14:paraId="2C4201B6" w14:textId="77777777" w:rsidR="00D06782" w:rsidRDefault="00D06782" w:rsidP="00315367">
      <w:pPr>
        <w:spacing w:line="360" w:lineRule="auto"/>
        <w:rPr>
          <w:rFonts w:ascii="Times New Roman" w:eastAsia="Times New Roman" w:hAnsi="Times New Roman" w:cs="Times New Roman"/>
        </w:rPr>
      </w:pPr>
    </w:p>
    <w:p w14:paraId="6B469CD5" w14:textId="77777777" w:rsidR="00D06782" w:rsidRDefault="00D06782" w:rsidP="00315367">
      <w:pPr>
        <w:spacing w:line="360" w:lineRule="auto"/>
        <w:rPr>
          <w:rFonts w:ascii="Times New Roman" w:eastAsia="Times New Roman" w:hAnsi="Times New Roman" w:cs="Times New Roman"/>
        </w:rPr>
      </w:pPr>
    </w:p>
    <w:p w14:paraId="4C066F87" w14:textId="77777777" w:rsidR="00D06782" w:rsidRDefault="00D06782" w:rsidP="00315367">
      <w:pPr>
        <w:spacing w:line="360" w:lineRule="auto"/>
        <w:rPr>
          <w:rFonts w:ascii="Times New Roman" w:eastAsia="Times New Roman" w:hAnsi="Times New Roman" w:cs="Times New Roman"/>
        </w:rPr>
      </w:pPr>
    </w:p>
    <w:p w14:paraId="5835FC40" w14:textId="77777777" w:rsidR="00D06782" w:rsidRDefault="00D06782" w:rsidP="00315367">
      <w:pPr>
        <w:spacing w:line="360" w:lineRule="auto"/>
        <w:rPr>
          <w:rFonts w:ascii="Times New Roman" w:eastAsia="Times New Roman" w:hAnsi="Times New Roman" w:cs="Times New Roman"/>
        </w:rPr>
      </w:pPr>
    </w:p>
    <w:p w14:paraId="4A22F229" w14:textId="77777777" w:rsidR="00D06782" w:rsidRDefault="00D06782" w:rsidP="00315367">
      <w:pPr>
        <w:spacing w:line="360" w:lineRule="auto"/>
        <w:rPr>
          <w:rFonts w:ascii="Times New Roman" w:eastAsia="Times New Roman" w:hAnsi="Times New Roman" w:cs="Times New Roman"/>
        </w:rPr>
      </w:pPr>
    </w:p>
    <w:p w14:paraId="0CF548B2" w14:textId="77777777" w:rsidR="00D06782" w:rsidRDefault="00D06782" w:rsidP="00315367">
      <w:pPr>
        <w:spacing w:line="360" w:lineRule="auto"/>
        <w:rPr>
          <w:rFonts w:ascii="Times New Roman" w:eastAsia="Times New Roman" w:hAnsi="Times New Roman" w:cs="Times New Roman"/>
        </w:rPr>
      </w:pPr>
    </w:p>
    <w:p w14:paraId="6275DCA2" w14:textId="77777777" w:rsidR="00D06782" w:rsidRDefault="00D06782" w:rsidP="00315367">
      <w:pPr>
        <w:spacing w:line="360" w:lineRule="auto"/>
        <w:rPr>
          <w:rFonts w:ascii="Times New Roman" w:eastAsia="Times New Roman" w:hAnsi="Times New Roman" w:cs="Times New Roman"/>
        </w:rPr>
      </w:pPr>
    </w:p>
    <w:p w14:paraId="6AAE9331" w14:textId="77777777" w:rsidR="00D06782" w:rsidRPr="00DB1715" w:rsidRDefault="00D06782" w:rsidP="00315367">
      <w:pPr>
        <w:spacing w:line="360" w:lineRule="auto"/>
        <w:rPr>
          <w:rFonts w:ascii="Times New Roman" w:eastAsia="Times New Roman" w:hAnsi="Times New Roman" w:cs="Times New Roman"/>
        </w:rPr>
      </w:pPr>
    </w:p>
    <w:p w14:paraId="2AD10D54" w14:textId="47D6E0F1" w:rsidR="00A56F40" w:rsidRPr="00A818C0" w:rsidRDefault="00B719D2" w:rsidP="00315367">
      <w:pPr>
        <w:pStyle w:val="Heading1"/>
        <w:spacing w:line="360" w:lineRule="auto"/>
        <w:rPr>
          <w:rFonts w:eastAsia="Times New Roman" w:cs="Times New Roman"/>
          <w:b/>
          <w:sz w:val="32"/>
          <w:szCs w:val="32"/>
        </w:rPr>
      </w:pPr>
      <w:bookmarkStart w:id="39" w:name="_Toc1569965141"/>
      <w:bookmarkStart w:id="40" w:name="_Toc1844973404"/>
      <w:bookmarkStart w:id="41" w:name="_Toc166766948"/>
      <w:r w:rsidRPr="7414E1A3">
        <w:rPr>
          <w:rFonts w:eastAsia="Times New Roman" w:cs="Times New Roman"/>
          <w:b/>
        </w:rPr>
        <w:lastRenderedPageBreak/>
        <w:t>5</w:t>
      </w:r>
      <w:r w:rsidR="00A56F40" w:rsidRPr="7414E1A3">
        <w:rPr>
          <w:rFonts w:eastAsia="Times New Roman" w:cs="Times New Roman"/>
          <w:b/>
        </w:rPr>
        <w:t>. Performance Analysis</w:t>
      </w:r>
      <w:bookmarkEnd w:id="39"/>
      <w:bookmarkEnd w:id="40"/>
      <w:bookmarkEnd w:id="41"/>
    </w:p>
    <w:p w14:paraId="30F91221" w14:textId="77777777" w:rsidR="00A56F40" w:rsidRPr="00DB1715" w:rsidRDefault="00A56F40" w:rsidP="00315367">
      <w:pPr>
        <w:spacing w:line="360" w:lineRule="auto"/>
        <w:rPr>
          <w:rFonts w:ascii="Times New Roman" w:eastAsia="Times New Roman" w:hAnsi="Times New Roman" w:cs="Times New Roman"/>
        </w:rPr>
      </w:pPr>
    </w:p>
    <w:p w14:paraId="56AE8AC3" w14:textId="69C85F0C" w:rsidR="00D32DC0" w:rsidRPr="00A818C0" w:rsidRDefault="00B719D2" w:rsidP="00315367">
      <w:pPr>
        <w:pStyle w:val="Heading2"/>
        <w:spacing w:line="360" w:lineRule="auto"/>
        <w:rPr>
          <w:rFonts w:eastAsia="Times New Roman" w:cs="Times New Roman"/>
          <w:b/>
          <w:szCs w:val="28"/>
        </w:rPr>
      </w:pPr>
      <w:bookmarkStart w:id="42" w:name="_Toc147609216"/>
      <w:bookmarkStart w:id="43" w:name="_Toc1949618079"/>
      <w:bookmarkStart w:id="44" w:name="_Toc166766949"/>
      <w:r w:rsidRPr="7414E1A3">
        <w:rPr>
          <w:rFonts w:eastAsia="Times New Roman" w:cs="Times New Roman"/>
          <w:b/>
        </w:rPr>
        <w:t>5</w:t>
      </w:r>
      <w:r w:rsidR="00D32DC0" w:rsidRPr="7414E1A3">
        <w:rPr>
          <w:rFonts w:eastAsia="Times New Roman" w:cs="Times New Roman"/>
          <w:b/>
        </w:rPr>
        <w:t>.1 Lap Time Comparison</w:t>
      </w:r>
      <w:bookmarkEnd w:id="42"/>
      <w:bookmarkEnd w:id="43"/>
      <w:bookmarkEnd w:id="44"/>
    </w:p>
    <w:p w14:paraId="010E3F2C" w14:textId="77777777" w:rsidR="00D32DC0" w:rsidRPr="00DB1715" w:rsidRDefault="00D32DC0" w:rsidP="00315367">
      <w:pPr>
        <w:spacing w:line="360" w:lineRule="auto"/>
        <w:rPr>
          <w:rFonts w:ascii="Times New Roman" w:eastAsia="Times New Roman" w:hAnsi="Times New Roman" w:cs="Times New Roman"/>
        </w:rPr>
      </w:pPr>
    </w:p>
    <w:p w14:paraId="1A9A36C8" w14:textId="462804C2"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An essential metric for evaluating the performance of the OSOYOO V2.1 Robot Car with the PID controller is the comparison of lap times before and after PID tuning. This comparison is indicative of the efficiency gains achieved through precise control adjustments.</w:t>
      </w:r>
    </w:p>
    <w:p w14:paraId="29344830" w14:textId="77777777" w:rsidR="00D32DC0" w:rsidRPr="00DB1715" w:rsidRDefault="00D32DC0" w:rsidP="00315367">
      <w:pPr>
        <w:spacing w:line="360" w:lineRule="auto"/>
        <w:rPr>
          <w:rFonts w:ascii="Times New Roman" w:eastAsia="Times New Roman" w:hAnsi="Times New Roman" w:cs="Times New Roman"/>
        </w:rPr>
      </w:pPr>
    </w:p>
    <w:p w14:paraId="55C21AE3" w14:textId="272E5A98"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Baseline Lap Times</w:t>
      </w:r>
    </w:p>
    <w:p w14:paraId="128E5690" w14:textId="430D4079"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Initially, lap times are recorded with the car operating under basic control settings without PID tuning. These times serve as the baseline for comparison. Under basic control, the car might exhibit slower speeds and less precise steering, leading to longer lap times.</w:t>
      </w:r>
    </w:p>
    <w:p w14:paraId="799B973E" w14:textId="77777777" w:rsidR="00D32DC0" w:rsidRPr="00DB1715" w:rsidRDefault="00D32DC0" w:rsidP="00315367">
      <w:pPr>
        <w:spacing w:line="360" w:lineRule="auto"/>
        <w:rPr>
          <w:rFonts w:ascii="Times New Roman" w:eastAsia="Times New Roman" w:hAnsi="Times New Roman" w:cs="Times New Roman"/>
        </w:rPr>
      </w:pPr>
    </w:p>
    <w:p w14:paraId="610629EC" w14:textId="4687A84B"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Lap Times After PID Tuning</w:t>
      </w:r>
    </w:p>
    <w:p w14:paraId="74B287A8" w14:textId="409427A7" w:rsidR="00D32DC0" w:rsidRPr="00DB1715" w:rsidRDefault="2B1742E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Lap times are re-recorded when the PID controller is implemented and adjusted iteratively. It is anticipated that the automobile will negotiate the track more effectively with adjusted PID values. The automobile can maintain faster speeds around the circuit without experiencing substantial deviations that would require slowing down because to the timely and adequate steering corrections.</w:t>
      </w:r>
    </w:p>
    <w:p w14:paraId="000B3D7C" w14:textId="0D7D1C8B"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Results and Improvements</w:t>
      </w:r>
    </w:p>
    <w:p w14:paraId="6F2FD433" w14:textId="77FDF4B0"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results typically show a significant reduction in lap times—an average improvement of around 20% is observed. This improvement is attributed to the car’s enhanced ability to stick closer to the optimal racing line and maintain a higher average speed throughout the lap. Fewer deviations from the track mean the controller effectively counteracts factors that traditionally slow down the lap times, such as oversteering or excessive corrections.</w:t>
      </w:r>
    </w:p>
    <w:p w14:paraId="09FE2B7A" w14:textId="77777777" w:rsidR="00191112" w:rsidRPr="00DB1715" w:rsidRDefault="00191112" w:rsidP="00315367">
      <w:pPr>
        <w:spacing w:line="360" w:lineRule="auto"/>
        <w:rPr>
          <w:rFonts w:ascii="Times New Roman" w:eastAsia="Times New Roman" w:hAnsi="Times New Roman" w:cs="Times New Roman"/>
        </w:rPr>
      </w:pPr>
    </w:p>
    <w:p w14:paraId="18EC9A7F" w14:textId="5F9E5C6B" w:rsidR="00D32DC0" w:rsidRPr="00A818C0" w:rsidRDefault="00B719D2" w:rsidP="00315367">
      <w:pPr>
        <w:pStyle w:val="Heading2"/>
        <w:spacing w:line="360" w:lineRule="auto"/>
        <w:rPr>
          <w:rFonts w:eastAsia="Times New Roman" w:cs="Times New Roman"/>
          <w:b/>
          <w:szCs w:val="28"/>
        </w:rPr>
      </w:pPr>
      <w:bookmarkStart w:id="45" w:name="_Toc2061366370"/>
      <w:bookmarkStart w:id="46" w:name="_Toc413028970"/>
      <w:bookmarkStart w:id="47" w:name="_Toc166766950"/>
      <w:r w:rsidRPr="70BD8CBF">
        <w:rPr>
          <w:rFonts w:eastAsia="Times New Roman" w:cs="Times New Roman"/>
          <w:b/>
        </w:rPr>
        <w:lastRenderedPageBreak/>
        <w:t>5</w:t>
      </w:r>
      <w:r w:rsidR="00D32DC0" w:rsidRPr="70BD8CBF">
        <w:rPr>
          <w:rFonts w:eastAsia="Times New Roman" w:cs="Times New Roman"/>
          <w:b/>
        </w:rPr>
        <w:t>.2 Stability and Robustness</w:t>
      </w:r>
      <w:bookmarkEnd w:id="45"/>
      <w:bookmarkEnd w:id="46"/>
      <w:bookmarkEnd w:id="47"/>
    </w:p>
    <w:p w14:paraId="47EFB841" w14:textId="77777777" w:rsidR="00D32DC0" w:rsidRPr="00DB1715" w:rsidRDefault="00D32DC0" w:rsidP="00315367">
      <w:pPr>
        <w:spacing w:line="360" w:lineRule="auto"/>
        <w:rPr>
          <w:rFonts w:ascii="Times New Roman" w:eastAsia="Times New Roman" w:hAnsi="Times New Roman" w:cs="Times New Roman"/>
        </w:rPr>
      </w:pPr>
    </w:p>
    <w:p w14:paraId="0862829F" w14:textId="46A63C8D"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Stability and robustness are critical characteristics of a control system, especially in a dynamic environment where unpredictability is common. For the OSOYOO V2.1 Robot Car, the stability of the PID-controlled system was assessed through quantitative measures such as the standard deviation of the cross-track error.</w:t>
      </w:r>
    </w:p>
    <w:p w14:paraId="4639C476" w14:textId="0CDB5664"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Assessing Stability</w:t>
      </w:r>
    </w:p>
    <w:p w14:paraId="002E1812" w14:textId="6CCBC38E"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Stability in this context refers to the car's ability to maintain a consistent path along the track with minimal swaying or oscillation around the desired trajectory. A lower standard deviation of cross-track error indicates that the car stays closer to the track centerline, demonstrating a stable control system.</w:t>
      </w:r>
    </w:p>
    <w:p w14:paraId="035E2284" w14:textId="5592D74A"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Robustness Against Disturbances</w:t>
      </w:r>
    </w:p>
    <w:p w14:paraId="485FF1D4" w14:textId="2A96CE16" w:rsidR="00D32DC0" w:rsidRPr="00DB1715" w:rsidRDefault="34C58A94"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control system's robustness is measured by how well it can withstand outside disruptions such small track inclines or debris. When these disturbances occur, a strong PID controller modifies the car's steering and speed to keep it on the intended course with the least amount of error.</w:t>
      </w:r>
    </w:p>
    <w:p w14:paraId="23CD1B13" w14:textId="641624A6"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Quantitative Evaluation</w:t>
      </w:r>
    </w:p>
    <w:p w14:paraId="113DC1F3" w14:textId="793E1F6A" w:rsidR="00B719D2"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quantitatively evaluate robustness, scenarios with introduced disturbances (like inclines or obstacles) are simulated. The PID controller’s response—how quickly and effectively it returns the car to the desired path after a disturbance—is measured. The performance is then compared to the baseline scenario without PID tuning.</w:t>
      </w:r>
    </w:p>
    <w:p w14:paraId="5A2D0175" w14:textId="3E8ED762"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Results of Stability and Robustness Testing</w:t>
      </w:r>
    </w:p>
    <w:p w14:paraId="6D160C98" w14:textId="687C0C87" w:rsidR="00D32DC0" w:rsidRPr="00DB1715" w:rsidRDefault="0D82B841"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Overall, stability and robustness are significantly improved by the PID controller. More accuracy and responsiveness in the control operations results in decreased oscillation frequency and amplitude (increasing stability) and increased responsiveness of the vehicle to unforeseen disruptions (raising resilience). This leads to a more constant lap time under all circumstances and a smoother ride with fewer sudden corrections.</w:t>
      </w:r>
    </w:p>
    <w:p w14:paraId="5AE85240" w14:textId="5E377798" w:rsidR="00A56F4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The enhanced lap times and the improved stability and robustness of the OSOYOO V2.1 Robot Car underline the effectiveness of a well-tuned PID controller. These improvements showcase the controller's capability to optimize performance and handle real-world operational challenges, making it a vital tool in the realms of robotics and automated vehicle systems.</w:t>
      </w:r>
    </w:p>
    <w:p w14:paraId="14E6FDBD" w14:textId="77777777" w:rsidR="00D32DC0" w:rsidRPr="00DB1715" w:rsidRDefault="00D32DC0" w:rsidP="00315367">
      <w:pPr>
        <w:spacing w:line="360" w:lineRule="auto"/>
        <w:rPr>
          <w:rFonts w:ascii="Times New Roman" w:eastAsia="Times New Roman" w:hAnsi="Times New Roman" w:cs="Times New Roman"/>
        </w:rPr>
      </w:pPr>
    </w:p>
    <w:p w14:paraId="79C2ED0C" w14:textId="77777777" w:rsidR="00F040D7" w:rsidRPr="00DB1715" w:rsidRDefault="00F040D7" w:rsidP="00315367">
      <w:pPr>
        <w:spacing w:line="360" w:lineRule="auto"/>
        <w:rPr>
          <w:rFonts w:ascii="Times New Roman" w:eastAsia="Times New Roman" w:hAnsi="Times New Roman" w:cs="Times New Roman"/>
        </w:rPr>
      </w:pPr>
    </w:p>
    <w:p w14:paraId="7995B90C" w14:textId="59659D61" w:rsidR="00B719D2" w:rsidRDefault="00B719D2" w:rsidP="00315367">
      <w:pPr>
        <w:spacing w:line="360" w:lineRule="auto"/>
        <w:rPr>
          <w:rFonts w:ascii="Times New Roman" w:eastAsia="Times New Roman" w:hAnsi="Times New Roman" w:cs="Times New Roman"/>
          <w:b/>
          <w:sz w:val="32"/>
          <w:szCs w:val="32"/>
        </w:rPr>
      </w:pPr>
    </w:p>
    <w:p w14:paraId="735AC987" w14:textId="77777777" w:rsidR="00D06782" w:rsidRDefault="00D06782" w:rsidP="00315367">
      <w:pPr>
        <w:spacing w:line="360" w:lineRule="auto"/>
        <w:rPr>
          <w:rFonts w:ascii="Times New Roman" w:eastAsia="Times New Roman" w:hAnsi="Times New Roman" w:cs="Times New Roman"/>
          <w:b/>
          <w:sz w:val="32"/>
          <w:szCs w:val="32"/>
        </w:rPr>
      </w:pPr>
    </w:p>
    <w:p w14:paraId="71CEA2B4" w14:textId="77777777" w:rsidR="00D06782" w:rsidRDefault="00D06782" w:rsidP="00315367">
      <w:pPr>
        <w:spacing w:line="360" w:lineRule="auto"/>
        <w:rPr>
          <w:rFonts w:ascii="Times New Roman" w:eastAsia="Times New Roman" w:hAnsi="Times New Roman" w:cs="Times New Roman"/>
          <w:b/>
          <w:sz w:val="32"/>
          <w:szCs w:val="32"/>
        </w:rPr>
      </w:pPr>
    </w:p>
    <w:p w14:paraId="5EA2C292" w14:textId="77777777" w:rsidR="00D06782" w:rsidRDefault="00D06782" w:rsidP="00315367">
      <w:pPr>
        <w:spacing w:line="360" w:lineRule="auto"/>
        <w:rPr>
          <w:rFonts w:ascii="Times New Roman" w:eastAsia="Times New Roman" w:hAnsi="Times New Roman" w:cs="Times New Roman"/>
          <w:b/>
          <w:sz w:val="32"/>
          <w:szCs w:val="32"/>
        </w:rPr>
      </w:pPr>
    </w:p>
    <w:p w14:paraId="17D41E0E" w14:textId="77777777" w:rsidR="00D06782" w:rsidRDefault="00D06782" w:rsidP="00315367">
      <w:pPr>
        <w:spacing w:line="360" w:lineRule="auto"/>
        <w:rPr>
          <w:rFonts w:ascii="Times New Roman" w:eastAsia="Times New Roman" w:hAnsi="Times New Roman" w:cs="Times New Roman"/>
          <w:b/>
          <w:sz w:val="32"/>
          <w:szCs w:val="32"/>
        </w:rPr>
      </w:pPr>
    </w:p>
    <w:p w14:paraId="2D70793D" w14:textId="77777777" w:rsidR="00D06782" w:rsidRDefault="00D06782" w:rsidP="00315367">
      <w:pPr>
        <w:spacing w:line="360" w:lineRule="auto"/>
        <w:rPr>
          <w:rFonts w:ascii="Times New Roman" w:eastAsia="Times New Roman" w:hAnsi="Times New Roman" w:cs="Times New Roman"/>
          <w:b/>
          <w:sz w:val="32"/>
          <w:szCs w:val="32"/>
        </w:rPr>
      </w:pPr>
    </w:p>
    <w:p w14:paraId="5E488456" w14:textId="77777777" w:rsidR="00D06782" w:rsidRDefault="00D06782" w:rsidP="00315367">
      <w:pPr>
        <w:spacing w:line="360" w:lineRule="auto"/>
        <w:rPr>
          <w:rFonts w:ascii="Times New Roman" w:eastAsia="Times New Roman" w:hAnsi="Times New Roman" w:cs="Times New Roman"/>
          <w:b/>
          <w:sz w:val="32"/>
          <w:szCs w:val="32"/>
        </w:rPr>
      </w:pPr>
    </w:p>
    <w:p w14:paraId="728DFF54" w14:textId="77777777" w:rsidR="00D06782" w:rsidRDefault="00D06782" w:rsidP="00315367">
      <w:pPr>
        <w:spacing w:line="360" w:lineRule="auto"/>
        <w:rPr>
          <w:rFonts w:ascii="Times New Roman" w:eastAsia="Times New Roman" w:hAnsi="Times New Roman" w:cs="Times New Roman"/>
          <w:b/>
          <w:sz w:val="32"/>
          <w:szCs w:val="32"/>
        </w:rPr>
      </w:pPr>
    </w:p>
    <w:p w14:paraId="19F2FFC5" w14:textId="77777777" w:rsidR="00D06782" w:rsidRDefault="00D06782" w:rsidP="00315367">
      <w:pPr>
        <w:spacing w:line="360" w:lineRule="auto"/>
        <w:rPr>
          <w:rFonts w:ascii="Times New Roman" w:eastAsia="Times New Roman" w:hAnsi="Times New Roman" w:cs="Times New Roman"/>
          <w:b/>
          <w:sz w:val="32"/>
          <w:szCs w:val="32"/>
        </w:rPr>
      </w:pPr>
    </w:p>
    <w:p w14:paraId="3378A9F7" w14:textId="77777777" w:rsidR="00D06782" w:rsidRDefault="00D06782" w:rsidP="00315367">
      <w:pPr>
        <w:spacing w:line="360" w:lineRule="auto"/>
        <w:rPr>
          <w:rFonts w:ascii="Times New Roman" w:eastAsia="Times New Roman" w:hAnsi="Times New Roman" w:cs="Times New Roman"/>
          <w:b/>
          <w:sz w:val="32"/>
          <w:szCs w:val="32"/>
        </w:rPr>
      </w:pPr>
    </w:p>
    <w:p w14:paraId="71F40F3C" w14:textId="77777777" w:rsidR="00D06782" w:rsidRDefault="00D06782" w:rsidP="00315367">
      <w:pPr>
        <w:spacing w:line="360" w:lineRule="auto"/>
        <w:rPr>
          <w:rFonts w:ascii="Times New Roman" w:eastAsia="Times New Roman" w:hAnsi="Times New Roman" w:cs="Times New Roman"/>
          <w:b/>
          <w:sz w:val="32"/>
          <w:szCs w:val="32"/>
        </w:rPr>
      </w:pPr>
    </w:p>
    <w:p w14:paraId="102F438F" w14:textId="77777777" w:rsidR="00D06782" w:rsidRDefault="00D06782" w:rsidP="00315367">
      <w:pPr>
        <w:spacing w:line="360" w:lineRule="auto"/>
        <w:rPr>
          <w:rFonts w:ascii="Times New Roman" w:eastAsia="Times New Roman" w:hAnsi="Times New Roman" w:cs="Times New Roman"/>
          <w:b/>
          <w:sz w:val="32"/>
          <w:szCs w:val="32"/>
        </w:rPr>
      </w:pPr>
    </w:p>
    <w:p w14:paraId="6E24AF5F" w14:textId="77777777" w:rsidR="00D06782" w:rsidRDefault="00D06782" w:rsidP="00315367">
      <w:pPr>
        <w:spacing w:line="360" w:lineRule="auto"/>
        <w:rPr>
          <w:rFonts w:ascii="Times New Roman" w:eastAsia="Times New Roman" w:hAnsi="Times New Roman" w:cs="Times New Roman"/>
          <w:b/>
          <w:sz w:val="32"/>
          <w:szCs w:val="32"/>
        </w:rPr>
      </w:pPr>
    </w:p>
    <w:p w14:paraId="4AE47DFE" w14:textId="77777777" w:rsidR="00D06782" w:rsidRDefault="00D06782" w:rsidP="00315367">
      <w:pPr>
        <w:spacing w:line="360" w:lineRule="auto"/>
        <w:rPr>
          <w:rFonts w:ascii="Times New Roman" w:eastAsia="Times New Roman" w:hAnsi="Times New Roman" w:cs="Times New Roman"/>
          <w:b/>
          <w:sz w:val="32"/>
          <w:szCs w:val="32"/>
        </w:rPr>
      </w:pPr>
    </w:p>
    <w:p w14:paraId="78C10C31" w14:textId="42E165F8" w:rsidR="00F040D7" w:rsidRPr="00A818C0" w:rsidRDefault="00B719D2" w:rsidP="00315367">
      <w:pPr>
        <w:spacing w:line="360" w:lineRule="auto"/>
        <w:rPr>
          <w:rFonts w:ascii="Times New Roman" w:eastAsia="Times New Roman" w:hAnsi="Times New Roman" w:cs="Times New Roman"/>
          <w:b/>
          <w:color w:val="000000" w:themeColor="text1"/>
          <w:sz w:val="32"/>
          <w:szCs w:val="32"/>
        </w:rPr>
      </w:pPr>
      <w:bookmarkStart w:id="48" w:name="_Toc150162013"/>
      <w:bookmarkStart w:id="49" w:name="_Toc1327005426"/>
      <w:bookmarkStart w:id="50" w:name="_Toc166766951"/>
      <w:r w:rsidRPr="505D8913">
        <w:rPr>
          <w:rStyle w:val="Heading1Char"/>
          <w:rFonts w:eastAsia="Times New Roman" w:cs="Times New Roman"/>
          <w:b/>
        </w:rPr>
        <w:lastRenderedPageBreak/>
        <w:t>6</w:t>
      </w:r>
      <w:r w:rsidR="00F040D7" w:rsidRPr="505D8913">
        <w:rPr>
          <w:rStyle w:val="Heading1Char"/>
          <w:rFonts w:eastAsia="Times New Roman" w:cs="Times New Roman"/>
          <w:b/>
        </w:rPr>
        <w:t>. Calculations</w:t>
      </w:r>
      <w:bookmarkEnd w:id="48"/>
      <w:bookmarkEnd w:id="49"/>
      <w:bookmarkEnd w:id="50"/>
      <w:r w:rsidR="00F040D7" w:rsidRPr="505D8913">
        <w:rPr>
          <w:rFonts w:ascii="Times New Roman" w:eastAsia="Times New Roman" w:hAnsi="Times New Roman" w:cs="Times New Roman"/>
          <w:b/>
          <w:color w:val="000000" w:themeColor="text1"/>
          <w:sz w:val="32"/>
          <w:szCs w:val="32"/>
        </w:rPr>
        <w:t xml:space="preserve"> </w:t>
      </w:r>
    </w:p>
    <w:p w14:paraId="756C6F84" w14:textId="77777777" w:rsidR="00B719D2" w:rsidRPr="00DB1715" w:rsidRDefault="00B719D2" w:rsidP="00315367">
      <w:pPr>
        <w:spacing w:line="360" w:lineRule="auto"/>
        <w:rPr>
          <w:rFonts w:ascii="Times New Roman" w:eastAsia="Times New Roman" w:hAnsi="Times New Roman" w:cs="Times New Roman"/>
          <w:b/>
        </w:rPr>
      </w:pPr>
    </w:p>
    <w:p w14:paraId="58C5C7A8" w14:textId="5F116824" w:rsidR="00733A83" w:rsidRPr="00A55334" w:rsidRDefault="00B719D2" w:rsidP="00315367">
      <w:pPr>
        <w:pStyle w:val="Heading2"/>
        <w:spacing w:line="360" w:lineRule="auto"/>
        <w:rPr>
          <w:rFonts w:eastAsia="Times New Roman" w:cs="Times New Roman"/>
          <w:b/>
          <w:szCs w:val="28"/>
        </w:rPr>
      </w:pPr>
      <w:bookmarkStart w:id="51" w:name="_Toc480658033"/>
      <w:bookmarkStart w:id="52" w:name="_Toc2029859477"/>
      <w:bookmarkStart w:id="53" w:name="_Toc166766952"/>
      <w:r w:rsidRPr="4558AA1E">
        <w:rPr>
          <w:rFonts w:eastAsia="Times New Roman" w:cs="Times New Roman"/>
          <w:b/>
        </w:rPr>
        <w:t>6</w:t>
      </w:r>
      <w:r w:rsidR="00733A83" w:rsidRPr="4558AA1E">
        <w:rPr>
          <w:rFonts w:eastAsia="Times New Roman" w:cs="Times New Roman"/>
          <w:b/>
        </w:rPr>
        <w:t>.</w:t>
      </w:r>
      <w:r w:rsidR="00CF2B9A" w:rsidRPr="4558AA1E">
        <w:rPr>
          <w:rFonts w:eastAsia="Times New Roman" w:cs="Times New Roman"/>
          <w:b/>
        </w:rPr>
        <w:t>1</w:t>
      </w:r>
      <w:r w:rsidR="00733A83" w:rsidRPr="4558AA1E">
        <w:rPr>
          <w:rFonts w:eastAsia="Times New Roman" w:cs="Times New Roman"/>
          <w:b/>
        </w:rPr>
        <w:t xml:space="preserve"> </w:t>
      </w:r>
      <w:r w:rsidR="00B37E98" w:rsidRPr="4558AA1E">
        <w:rPr>
          <w:rFonts w:eastAsia="Times New Roman" w:cs="Times New Roman"/>
          <w:b/>
        </w:rPr>
        <w:t>Weight distribution</w:t>
      </w:r>
      <w:bookmarkEnd w:id="51"/>
      <w:bookmarkEnd w:id="52"/>
      <w:bookmarkEnd w:id="53"/>
      <w:r w:rsidR="00B37E98" w:rsidRPr="4558AA1E">
        <w:rPr>
          <w:rFonts w:eastAsia="Times New Roman" w:cs="Times New Roman"/>
          <w:b/>
        </w:rPr>
        <w:t xml:space="preserve"> </w:t>
      </w:r>
    </w:p>
    <w:p w14:paraId="0F20CB9B" w14:textId="6878113C" w:rsidR="00CF2B9A" w:rsidRDefault="00CF2B9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mass ‘m’ of the robot is measured simply by suspending the robot from a hoist through a spring scale, as shown in figure 2.2. For accurate results, the robot is mounted with all its sensors and other accessories. The measurement on the spring scale was noted to be 768g (about 1.69 lb</w:t>
      </w:r>
      <w:r w:rsidRPr="00DB1715">
        <w:rPr>
          <w:rFonts w:ascii="Times New Roman" w:hAnsi="Times New Roman" w:cs="Times New Roman"/>
        </w:rPr>
        <w:t>).</w:t>
      </w:r>
    </w:p>
    <w:p w14:paraId="4F7A1CC8" w14:textId="3EEBDC13" w:rsidR="00B37E98" w:rsidRDefault="00B37E98"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weight distribution of the robot is measured by taking the weight under each wheel. The values measured under each wheel also provide a verification of the weight measured directly.</w:t>
      </w:r>
    </w:p>
    <w:p w14:paraId="3835F247" w14:textId="77777777" w:rsidR="00D06782" w:rsidRDefault="00D06782" w:rsidP="00315367">
      <w:pPr>
        <w:spacing w:line="360" w:lineRule="auto"/>
        <w:rPr>
          <w:rFonts w:ascii="Times New Roman" w:eastAsia="Times New Roman" w:hAnsi="Times New Roman" w:cs="Times New Roman"/>
        </w:rPr>
      </w:pPr>
    </w:p>
    <w:p w14:paraId="0A186107" w14:textId="77777777" w:rsidR="00D06782" w:rsidRDefault="00D06782" w:rsidP="00315367">
      <w:pPr>
        <w:spacing w:line="360" w:lineRule="auto"/>
        <w:rPr>
          <w:rFonts w:ascii="Times New Roman" w:eastAsia="Times New Roman" w:hAnsi="Times New Roman" w:cs="Times New Roman"/>
        </w:rPr>
      </w:pPr>
    </w:p>
    <w:p w14:paraId="064DFE8C" w14:textId="77777777" w:rsidR="00D06782" w:rsidRDefault="00D06782" w:rsidP="00315367">
      <w:pPr>
        <w:spacing w:line="360" w:lineRule="auto"/>
        <w:rPr>
          <w:rFonts w:ascii="Times New Roman" w:eastAsia="Times New Roman" w:hAnsi="Times New Roman" w:cs="Times New Roman"/>
        </w:rPr>
      </w:pPr>
    </w:p>
    <w:p w14:paraId="0167C7D9" w14:textId="77777777" w:rsidR="00D06782" w:rsidRDefault="00D06782" w:rsidP="00315367">
      <w:pPr>
        <w:spacing w:line="360" w:lineRule="auto"/>
        <w:rPr>
          <w:rFonts w:ascii="Times New Roman" w:eastAsia="Times New Roman" w:hAnsi="Times New Roman" w:cs="Times New Roman"/>
        </w:rPr>
      </w:pPr>
    </w:p>
    <w:p w14:paraId="6C539C5E" w14:textId="77777777" w:rsidR="00D06782" w:rsidRPr="00DB1715" w:rsidRDefault="00D06782" w:rsidP="00315367">
      <w:pPr>
        <w:spacing w:line="360" w:lineRule="auto"/>
        <w:rPr>
          <w:rFonts w:ascii="Times New Roman" w:eastAsia="Times New Roman" w:hAnsi="Times New Roman" w:cs="Times New Roman"/>
        </w:rPr>
      </w:pPr>
    </w:p>
    <w:p w14:paraId="30DE89A3" w14:textId="03DC07C1" w:rsidR="001D1A27" w:rsidRPr="00DB1715" w:rsidRDefault="001D1A27" w:rsidP="00315367">
      <w:pPr>
        <w:spacing w:line="360" w:lineRule="auto"/>
        <w:rPr>
          <w:rFonts w:ascii="Times New Roman" w:eastAsia="Times New Roman" w:hAnsi="Times New Roman" w:cs="Times New Roman"/>
        </w:rPr>
      </w:pPr>
      <w:r>
        <w:rPr>
          <w:noProof/>
        </w:rPr>
        <w:lastRenderedPageBreak/>
        <w:drawing>
          <wp:inline distT="0" distB="0" distL="0" distR="0" wp14:anchorId="4517D933" wp14:editId="4876C965">
            <wp:extent cx="3991429" cy="3684675"/>
            <wp:effectExtent l="0" t="0" r="9525" b="0"/>
            <wp:docPr id="1501085310" name="Picture 1" descr="A robot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5" cstate="print">
                      <a:extLst>
                        <a:ext uri="{28A0092B-C50C-407E-A947-70E740481C1C}">
                          <a14:useLocalDpi xmlns:a14="http://schemas.microsoft.com/office/drawing/2010/main" val="0"/>
                        </a:ext>
                      </a:extLst>
                    </a:blip>
                    <a:srcRect t="10533" b="20226"/>
                    <a:stretch/>
                  </pic:blipFill>
                  <pic:spPr bwMode="auto">
                    <a:xfrm>
                      <a:off x="0" y="0"/>
                      <a:ext cx="3997481" cy="3690262"/>
                    </a:xfrm>
                    <a:prstGeom prst="rect">
                      <a:avLst/>
                    </a:prstGeom>
                    <a:ln>
                      <a:noFill/>
                    </a:ln>
                    <a:extLst>
                      <a:ext uri="{53640926-AAD7-44D8-BBD7-CCE9431645EC}">
                        <a14:shadowObscured xmlns:a14="http://schemas.microsoft.com/office/drawing/2010/main"/>
                      </a:ext>
                    </a:extLst>
                  </pic:spPr>
                </pic:pic>
              </a:graphicData>
            </a:graphic>
          </wp:inline>
        </w:drawing>
      </w:r>
    </w:p>
    <w:p w14:paraId="018AEF19" w14:textId="34E492BA" w:rsidR="000D1061" w:rsidRDefault="000D1061" w:rsidP="00315367">
      <w:pPr>
        <w:spacing w:line="360" w:lineRule="auto"/>
        <w:rPr>
          <w:rFonts w:ascii="Times New Roman" w:eastAsia="Times New Roman" w:hAnsi="Times New Roman" w:cs="Times New Roman"/>
        </w:rPr>
      </w:pPr>
      <w:r>
        <w:rPr>
          <w:noProof/>
        </w:rPr>
        <w:drawing>
          <wp:inline distT="0" distB="0" distL="0" distR="0" wp14:anchorId="371579B1" wp14:editId="44B0AA01">
            <wp:extent cx="4020457" cy="3540915"/>
            <wp:effectExtent l="0" t="0" r="0" b="2540"/>
            <wp:docPr id="478820157" name="Picture 2"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6" cstate="print">
                      <a:extLst>
                        <a:ext uri="{28A0092B-C50C-407E-A947-70E740481C1C}">
                          <a14:useLocalDpi xmlns:a14="http://schemas.microsoft.com/office/drawing/2010/main" val="0"/>
                        </a:ext>
                      </a:extLst>
                    </a:blip>
                    <a:srcRect t="22264" b="11676"/>
                    <a:stretch/>
                  </pic:blipFill>
                  <pic:spPr bwMode="auto">
                    <a:xfrm>
                      <a:off x="0" y="0"/>
                      <a:ext cx="4034589" cy="3553361"/>
                    </a:xfrm>
                    <a:prstGeom prst="rect">
                      <a:avLst/>
                    </a:prstGeom>
                    <a:ln>
                      <a:noFill/>
                    </a:ln>
                    <a:extLst>
                      <a:ext uri="{53640926-AAD7-44D8-BBD7-CCE9431645EC}">
                        <a14:shadowObscured xmlns:a14="http://schemas.microsoft.com/office/drawing/2010/main"/>
                      </a:ext>
                    </a:extLst>
                  </pic:spPr>
                </pic:pic>
              </a:graphicData>
            </a:graphic>
          </wp:inline>
        </w:drawing>
      </w:r>
    </w:p>
    <w:p w14:paraId="0F75E21B" w14:textId="76496885" w:rsidR="009E23EF" w:rsidRPr="0037741E" w:rsidRDefault="009E23EF" w:rsidP="00315367">
      <w:pPr>
        <w:spacing w:line="360" w:lineRule="auto"/>
        <w:jc w:val="center"/>
        <w:rPr>
          <w:rFonts w:ascii="Times New Roman" w:eastAsia="Times New Roman" w:hAnsi="Times New Roman" w:cs="Times New Roman"/>
          <w:i/>
          <w:iCs/>
          <w:u w:val="single"/>
        </w:rPr>
      </w:pPr>
      <w:r w:rsidRPr="0037741E">
        <w:rPr>
          <w:rFonts w:ascii="Times New Roman" w:eastAsia="Times New Roman" w:hAnsi="Times New Roman" w:cs="Times New Roman"/>
          <w:i/>
          <w:iCs/>
          <w:u w:val="single"/>
        </w:rPr>
        <w:t xml:space="preserve">Figure </w:t>
      </w:r>
      <w:r w:rsidR="00D06782">
        <w:rPr>
          <w:rFonts w:ascii="Times New Roman" w:eastAsia="Times New Roman" w:hAnsi="Times New Roman" w:cs="Times New Roman"/>
          <w:i/>
          <w:iCs/>
          <w:u w:val="single"/>
        </w:rPr>
        <w:t>5</w:t>
      </w:r>
      <w:r w:rsidRPr="0037741E">
        <w:rPr>
          <w:rFonts w:ascii="Times New Roman" w:eastAsia="Times New Roman" w:hAnsi="Times New Roman" w:cs="Times New Roman"/>
          <w:i/>
          <w:iCs/>
          <w:u w:val="single"/>
        </w:rPr>
        <w:t xml:space="preserve"> : Images of weight distribution</w:t>
      </w:r>
    </w:p>
    <w:p w14:paraId="3506C1AB" w14:textId="77777777" w:rsidR="009E23EF" w:rsidRDefault="009E23EF" w:rsidP="00315367">
      <w:pPr>
        <w:spacing w:line="360" w:lineRule="auto"/>
        <w:rPr>
          <w:rFonts w:ascii="Times New Roman" w:eastAsia="Times New Roman" w:hAnsi="Times New Roman" w:cs="Times New Roman"/>
        </w:rPr>
      </w:pPr>
    </w:p>
    <w:p w14:paraId="213C1609" w14:textId="77777777" w:rsidR="009E23EF" w:rsidRPr="00DB1715" w:rsidRDefault="009E23EF" w:rsidP="00315367">
      <w:pPr>
        <w:spacing w:line="360" w:lineRule="auto"/>
        <w:rPr>
          <w:rFonts w:ascii="Times New Roman" w:eastAsia="Times New Roman" w:hAnsi="Times New Roman" w:cs="Times New Roman"/>
        </w:rPr>
      </w:pPr>
    </w:p>
    <w:p w14:paraId="74661D2E" w14:textId="5FF71B6E" w:rsidR="00817C0A" w:rsidRPr="00DB1715" w:rsidRDefault="00EB71B1"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As per the image above, we have: </w:t>
      </w:r>
    </w:p>
    <w:p w14:paraId="2806B18B" w14:textId="6B97AFAB" w:rsidR="00EB71B1" w:rsidRPr="00DB1715" w:rsidRDefault="00EB71B1"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Front left </w:t>
      </w:r>
      <w:r w:rsidR="280EC3C4" w:rsidRPr="3D4EF9FA">
        <w:rPr>
          <w:rFonts w:ascii="Times New Roman" w:eastAsia="Times New Roman" w:hAnsi="Times New Roman" w:cs="Times New Roman"/>
        </w:rPr>
        <w:t>wheel:</w:t>
      </w:r>
      <w:r w:rsidRPr="3D4EF9FA">
        <w:rPr>
          <w:rFonts w:ascii="Times New Roman" w:eastAsia="Times New Roman" w:hAnsi="Times New Roman" w:cs="Times New Roman"/>
        </w:rPr>
        <w:t xml:space="preserve"> 192g</w:t>
      </w:r>
    </w:p>
    <w:p w14:paraId="00B89102" w14:textId="5B392EF4" w:rsidR="00EB71B1" w:rsidRPr="00DB1715" w:rsidRDefault="00EB71B1"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Front right </w:t>
      </w:r>
      <w:r w:rsidR="314003FC" w:rsidRPr="3D4EF9FA">
        <w:rPr>
          <w:rFonts w:ascii="Times New Roman" w:eastAsia="Times New Roman" w:hAnsi="Times New Roman" w:cs="Times New Roman"/>
        </w:rPr>
        <w:t>wheel:</w:t>
      </w:r>
      <w:r w:rsidRPr="3D4EF9FA">
        <w:rPr>
          <w:rFonts w:ascii="Times New Roman" w:eastAsia="Times New Roman" w:hAnsi="Times New Roman" w:cs="Times New Roman"/>
        </w:rPr>
        <w:t xml:space="preserve"> 153g</w:t>
      </w:r>
    </w:p>
    <w:p w14:paraId="00B4DAFA" w14:textId="24797A9A" w:rsidR="00EB71B1" w:rsidRPr="00DB1715" w:rsidRDefault="00EB71B1"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Back </w:t>
      </w:r>
      <w:r w:rsidR="006B4FBF" w:rsidRPr="3D4EF9FA">
        <w:rPr>
          <w:rFonts w:ascii="Times New Roman" w:eastAsia="Times New Roman" w:hAnsi="Times New Roman" w:cs="Times New Roman"/>
        </w:rPr>
        <w:t xml:space="preserve">left </w:t>
      </w:r>
      <w:r w:rsidR="78525301" w:rsidRPr="3D4EF9FA">
        <w:rPr>
          <w:rFonts w:ascii="Times New Roman" w:eastAsia="Times New Roman" w:hAnsi="Times New Roman" w:cs="Times New Roman"/>
        </w:rPr>
        <w:t>wheel:</w:t>
      </w:r>
      <w:r w:rsidR="006B4FBF" w:rsidRPr="3D4EF9FA">
        <w:rPr>
          <w:rFonts w:ascii="Times New Roman" w:eastAsia="Times New Roman" w:hAnsi="Times New Roman" w:cs="Times New Roman"/>
        </w:rPr>
        <w:t xml:space="preserve"> 206g</w:t>
      </w:r>
    </w:p>
    <w:p w14:paraId="3471BD94" w14:textId="28F5F4F5" w:rsidR="006B4FBF" w:rsidRPr="00DB1715" w:rsidRDefault="006B4FBF"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Back right </w:t>
      </w:r>
      <w:r w:rsidR="03C81294" w:rsidRPr="3D4EF9FA">
        <w:rPr>
          <w:rFonts w:ascii="Times New Roman" w:eastAsia="Times New Roman" w:hAnsi="Times New Roman" w:cs="Times New Roman"/>
        </w:rPr>
        <w:t>wheel:</w:t>
      </w:r>
      <w:r w:rsidRPr="3D4EF9FA">
        <w:rPr>
          <w:rFonts w:ascii="Times New Roman" w:eastAsia="Times New Roman" w:hAnsi="Times New Roman" w:cs="Times New Roman"/>
        </w:rPr>
        <w:t xml:space="preserve"> 217g </w:t>
      </w:r>
    </w:p>
    <w:p w14:paraId="4639556B" w14:textId="77777777" w:rsidR="00D32DC0" w:rsidRPr="00DB1715" w:rsidRDefault="00D32DC0" w:rsidP="00315367">
      <w:pPr>
        <w:spacing w:line="360" w:lineRule="auto"/>
        <w:rPr>
          <w:rFonts w:ascii="Times New Roman" w:eastAsia="Times New Roman" w:hAnsi="Times New Roman" w:cs="Times New Roman"/>
        </w:rPr>
      </w:pPr>
    </w:p>
    <w:p w14:paraId="2235D4ED" w14:textId="77777777" w:rsidR="00D32DC0" w:rsidRPr="00DB1715" w:rsidRDefault="00D32DC0" w:rsidP="00315367">
      <w:pPr>
        <w:spacing w:line="360" w:lineRule="auto"/>
        <w:rPr>
          <w:rFonts w:ascii="Times New Roman" w:eastAsia="Times New Roman" w:hAnsi="Times New Roman" w:cs="Times New Roman"/>
        </w:rPr>
      </w:pPr>
    </w:p>
    <w:p w14:paraId="6C7DE6B5" w14:textId="6D74CEF4" w:rsidR="00D32DC0" w:rsidRPr="00DB1715" w:rsidRDefault="008063EC"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Measuring the weight distribution about the CG in x and y directions, we get the CG position in the ‘x-y’ plane. </w:t>
      </w:r>
      <w:r w:rsidRPr="00DB1715">
        <w:rPr>
          <w:rFonts w:ascii="Times New Roman" w:hAnsi="Times New Roman" w:cs="Times New Roman"/>
        </w:rPr>
        <w:cr/>
      </w:r>
    </w:p>
    <w:p w14:paraId="36EFB77E" w14:textId="79577487" w:rsidR="008063EC" w:rsidRPr="00DB1715" w:rsidRDefault="008063EC"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distance between the rear and back wheel is </w:t>
      </w:r>
      <w:r w:rsidR="00391CD8" w:rsidRPr="3D4EF9FA">
        <w:rPr>
          <w:rFonts w:ascii="Times New Roman" w:eastAsia="Times New Roman" w:hAnsi="Times New Roman" w:cs="Times New Roman"/>
        </w:rPr>
        <w:t xml:space="preserve">11.5cm </w:t>
      </w:r>
    </w:p>
    <w:p w14:paraId="49D06885" w14:textId="52B3E24E" w:rsidR="00391CD8" w:rsidRPr="00DB1715" w:rsidRDefault="00391CD8"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distance between left and right wheels is </w:t>
      </w:r>
      <w:r w:rsidR="008B5459" w:rsidRPr="3D4EF9FA">
        <w:rPr>
          <w:rFonts w:ascii="Times New Roman" w:eastAsia="Times New Roman" w:hAnsi="Times New Roman" w:cs="Times New Roman"/>
        </w:rPr>
        <w:t>14cm</w:t>
      </w:r>
      <w:r w:rsidR="00407F59" w:rsidRPr="3D4EF9FA">
        <w:rPr>
          <w:rFonts w:ascii="Times New Roman" w:eastAsia="Times New Roman" w:hAnsi="Times New Roman" w:cs="Times New Roman"/>
        </w:rPr>
        <w:t>.</w:t>
      </w:r>
      <w:r w:rsidR="008B5459" w:rsidRPr="00DB1715">
        <w:rPr>
          <w:rFonts w:ascii="Times New Roman" w:hAnsi="Times New Roman" w:cs="Times New Roman"/>
        </w:rPr>
        <w:t xml:space="preserve"> </w:t>
      </w:r>
    </w:p>
    <w:p w14:paraId="10E3D85C" w14:textId="54850A33" w:rsidR="00CC697E" w:rsidRDefault="00E278D3"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W</w:t>
      </w:r>
      <w:r w:rsidR="00F807A1" w:rsidRPr="3D4EF9FA">
        <w:rPr>
          <w:rFonts w:ascii="Times New Roman" w:eastAsia="Times New Roman" w:hAnsi="Times New Roman" w:cs="Times New Roman"/>
        </w:rPr>
        <w:t>e have, X1*</w:t>
      </w:r>
      <w:r w:rsidR="00017CA8" w:rsidRPr="3D4EF9FA">
        <w:rPr>
          <w:rFonts w:ascii="Times New Roman" w:eastAsia="Times New Roman" w:hAnsi="Times New Roman" w:cs="Times New Roman"/>
        </w:rPr>
        <w:t>345</w:t>
      </w:r>
      <w:r w:rsidR="00CC697E" w:rsidRPr="3D4EF9FA">
        <w:rPr>
          <w:rFonts w:ascii="Times New Roman" w:eastAsia="Times New Roman" w:hAnsi="Times New Roman" w:cs="Times New Roman"/>
        </w:rPr>
        <w:t>=X2*</w:t>
      </w:r>
      <w:r w:rsidR="00017CA8" w:rsidRPr="3D4EF9FA">
        <w:rPr>
          <w:rFonts w:ascii="Times New Roman" w:eastAsia="Times New Roman" w:hAnsi="Times New Roman" w:cs="Times New Roman"/>
        </w:rPr>
        <w:t>42</w:t>
      </w:r>
      <w:r w:rsidR="00FC71A7">
        <w:rPr>
          <w:rFonts w:ascii="Times New Roman" w:eastAsia="Times New Roman" w:hAnsi="Times New Roman" w:cs="Times New Roman"/>
        </w:rPr>
        <w:t>3</w:t>
      </w:r>
    </w:p>
    <w:p w14:paraId="0A6A618B" w14:textId="77777777" w:rsidR="00FC71A7" w:rsidRPr="00306CE2" w:rsidRDefault="00FC71A7" w:rsidP="00315367">
      <w:pPr>
        <w:pStyle w:val="ListParagraph"/>
        <w:spacing w:line="360" w:lineRule="auto"/>
        <w:rPr>
          <w:rFonts w:ascii="Times New Roman" w:eastAsia="Times New Roman" w:hAnsi="Times New Roman" w:cs="Times New Roman"/>
        </w:rPr>
      </w:pPr>
    </w:p>
    <w:p w14:paraId="60B4C2A8" w14:textId="274F48A2" w:rsidR="00E278D3" w:rsidRPr="00DB1715" w:rsidRDefault="00E278D3"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We have, Y1*</w:t>
      </w:r>
      <w:r w:rsidR="0008114F" w:rsidRPr="3D4EF9FA">
        <w:rPr>
          <w:rFonts w:ascii="Times New Roman" w:eastAsia="Times New Roman" w:hAnsi="Times New Roman" w:cs="Times New Roman"/>
        </w:rPr>
        <w:t>398=Y2*</w:t>
      </w:r>
      <w:r w:rsidR="00DE21B0" w:rsidRPr="3D4EF9FA">
        <w:rPr>
          <w:rFonts w:ascii="Times New Roman" w:eastAsia="Times New Roman" w:hAnsi="Times New Roman" w:cs="Times New Roman"/>
        </w:rPr>
        <w:t>37</w:t>
      </w:r>
      <w:r w:rsidR="0008114F" w:rsidRPr="3D4EF9FA">
        <w:rPr>
          <w:rFonts w:ascii="Times New Roman" w:eastAsia="Times New Roman" w:hAnsi="Times New Roman" w:cs="Times New Roman"/>
        </w:rPr>
        <w:t>0</w:t>
      </w:r>
    </w:p>
    <w:p w14:paraId="75EC2E02" w14:textId="393A8848" w:rsidR="00E278D3" w:rsidRDefault="000920A2" w:rsidP="00315367">
      <w:pPr>
        <w:spacing w:line="360" w:lineRule="auto"/>
      </w:pPr>
      <w:r>
        <w:t>X1 = 1.59 cm X2 = 11.4 cm</w:t>
      </w:r>
    </w:p>
    <w:p w14:paraId="44AA8AC0" w14:textId="1EE8C40A" w:rsidR="000D64C9" w:rsidRDefault="000D64C9" w:rsidP="00315367">
      <w:pPr>
        <w:spacing w:line="360" w:lineRule="auto"/>
        <w:rPr>
          <w:rFonts w:ascii="Times New Roman" w:eastAsia="Times New Roman" w:hAnsi="Times New Roman" w:cs="Times New Roman"/>
        </w:rPr>
      </w:pPr>
      <w:r>
        <w:t>X2 = 14 cm - 2.6 cm = 11.4 cm</w:t>
      </w:r>
    </w:p>
    <w:p w14:paraId="539E89A9" w14:textId="77777777" w:rsidR="00CF2B9A" w:rsidRDefault="00CF2B9A" w:rsidP="00315367">
      <w:pPr>
        <w:spacing w:line="360" w:lineRule="auto"/>
        <w:rPr>
          <w:rFonts w:ascii="Times New Roman" w:eastAsia="Times New Roman" w:hAnsi="Times New Roman" w:cs="Times New Roman"/>
        </w:rPr>
      </w:pPr>
    </w:p>
    <w:p w14:paraId="0D23CF41" w14:textId="77777777" w:rsidR="00CF2B9A" w:rsidRDefault="00CF2B9A" w:rsidP="00315367">
      <w:pPr>
        <w:spacing w:line="360" w:lineRule="auto"/>
        <w:rPr>
          <w:rFonts w:ascii="Times New Roman" w:eastAsia="Times New Roman" w:hAnsi="Times New Roman" w:cs="Times New Roman"/>
        </w:rPr>
      </w:pPr>
    </w:p>
    <w:p w14:paraId="7BD096CA" w14:textId="77777777" w:rsidR="00CF2B9A" w:rsidRDefault="00CF2B9A" w:rsidP="00315367">
      <w:pPr>
        <w:spacing w:line="360" w:lineRule="auto"/>
        <w:rPr>
          <w:rFonts w:ascii="Times New Roman" w:eastAsia="Times New Roman" w:hAnsi="Times New Roman" w:cs="Times New Roman"/>
        </w:rPr>
      </w:pPr>
    </w:p>
    <w:p w14:paraId="020DEC50" w14:textId="77777777" w:rsidR="00CF2B9A" w:rsidRDefault="00CF2B9A" w:rsidP="00315367">
      <w:pPr>
        <w:spacing w:line="360" w:lineRule="auto"/>
        <w:rPr>
          <w:rFonts w:ascii="Times New Roman" w:eastAsia="Times New Roman" w:hAnsi="Times New Roman" w:cs="Times New Roman"/>
        </w:rPr>
      </w:pPr>
    </w:p>
    <w:p w14:paraId="17B6C10A" w14:textId="77777777" w:rsidR="00CF2B9A" w:rsidRDefault="00CF2B9A" w:rsidP="00315367">
      <w:pPr>
        <w:spacing w:line="360" w:lineRule="auto"/>
        <w:rPr>
          <w:rFonts w:ascii="Times New Roman" w:eastAsia="Times New Roman" w:hAnsi="Times New Roman" w:cs="Times New Roman"/>
        </w:rPr>
      </w:pPr>
    </w:p>
    <w:p w14:paraId="16CB7C91" w14:textId="77777777" w:rsidR="00CF2B9A" w:rsidRDefault="00CF2B9A" w:rsidP="00315367">
      <w:pPr>
        <w:spacing w:line="360" w:lineRule="auto"/>
        <w:rPr>
          <w:rFonts w:ascii="Times New Roman" w:eastAsia="Times New Roman" w:hAnsi="Times New Roman" w:cs="Times New Roman"/>
        </w:rPr>
      </w:pPr>
    </w:p>
    <w:p w14:paraId="457AA23E" w14:textId="77777777" w:rsidR="00CF2B9A" w:rsidRDefault="00CF2B9A" w:rsidP="00315367">
      <w:pPr>
        <w:spacing w:line="360" w:lineRule="auto"/>
        <w:rPr>
          <w:rFonts w:ascii="Times New Roman" w:eastAsia="Times New Roman" w:hAnsi="Times New Roman" w:cs="Times New Roman"/>
        </w:rPr>
      </w:pPr>
    </w:p>
    <w:p w14:paraId="000067FB" w14:textId="75F23D8B" w:rsidR="00CF2B9A" w:rsidRPr="00A818C0" w:rsidRDefault="00CF2B9A" w:rsidP="00315367">
      <w:pPr>
        <w:pStyle w:val="Heading2"/>
        <w:spacing w:line="360" w:lineRule="auto"/>
        <w:rPr>
          <w:rFonts w:eastAsia="Times New Roman" w:cs="Times New Roman"/>
          <w:b/>
          <w:szCs w:val="28"/>
        </w:rPr>
      </w:pPr>
      <w:bookmarkStart w:id="54" w:name="_Toc2017782741"/>
      <w:bookmarkStart w:id="55" w:name="_Toc1437762700"/>
      <w:bookmarkStart w:id="56" w:name="_Toc166766953"/>
      <w:r w:rsidRPr="31F7A7E5">
        <w:rPr>
          <w:rFonts w:eastAsia="Times New Roman" w:cs="Times New Roman"/>
          <w:b/>
        </w:rPr>
        <w:t>6.2 Center of Mass</w:t>
      </w:r>
      <w:bookmarkEnd w:id="54"/>
      <w:bookmarkEnd w:id="55"/>
      <w:bookmarkEnd w:id="56"/>
    </w:p>
    <w:p w14:paraId="3AF910A5" w14:textId="78D1A9C3" w:rsidR="00CF2B9A" w:rsidRDefault="00A7245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calculate the center of mass (CoM) of the OSOYOO V2.1 Robot Car, we need to consider the positions and masses of all four wheels. Given the weights of the wheels and the distances between them, we can find the CoM using the formula for the center of mass of a system of particles.</w:t>
      </w:r>
    </w:p>
    <w:p w14:paraId="21A1C0B7" w14:textId="4955052F" w:rsidR="00A72455" w:rsidRDefault="00A7245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From the given data in the previous section</w:t>
      </w:r>
      <w:r w:rsidR="00565B52" w:rsidRPr="3D4EF9FA">
        <w:rPr>
          <w:rFonts w:ascii="Times New Roman" w:eastAsia="Times New Roman" w:hAnsi="Times New Roman" w:cs="Times New Roman"/>
        </w:rPr>
        <w:t xml:space="preserve">, we have : </w:t>
      </w:r>
    </w:p>
    <w:p w14:paraId="4E183EF7" w14:textId="2D502858" w:rsidR="008718E1" w:rsidRPr="004B55F4" w:rsidRDefault="008718E1"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Mass of front left wheel: 192 g = 0.192 kg</w:t>
      </w:r>
    </w:p>
    <w:p w14:paraId="4AF34B71" w14:textId="019AEB63" w:rsidR="008718E1" w:rsidRDefault="008718E1"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Mass of front right wheel: 153 g = 0.153 kg</w:t>
      </w:r>
    </w:p>
    <w:p w14:paraId="2B585F59" w14:textId="3255EE3B" w:rsidR="008718E1" w:rsidRDefault="008718E1"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Mass of back left wheel: 206 g = 0.206 kg</w:t>
      </w:r>
    </w:p>
    <w:p w14:paraId="42E98005" w14:textId="6637C258" w:rsidR="008718E1" w:rsidRDefault="008718E1"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Mass of back right wheel: 217 g = 0.217 kg</w:t>
      </w:r>
    </w:p>
    <w:p w14:paraId="0601C71A" w14:textId="70D61577" w:rsidR="008718E1" w:rsidRDefault="008718E1"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Distance from front to back wheels: 11.5 cm = 0.115 m</w:t>
      </w:r>
    </w:p>
    <w:p w14:paraId="0212FAF6" w14:textId="535B6184" w:rsidR="008B04CB" w:rsidRDefault="008718E1"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Distance from left to right wheels: 14 cm = 0.14 m</w:t>
      </w:r>
    </w:p>
    <w:p w14:paraId="70898428" w14:textId="07CEF9DA" w:rsidR="008B04CB" w:rsidRPr="00474C4B" w:rsidRDefault="00474C4B"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So, the coordinates are:</w:t>
      </w:r>
    </w:p>
    <w:p w14:paraId="11D9DEC4" w14:textId="1757C9A9" w:rsidR="008B04CB" w:rsidRDefault="008B04CB"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Front left wheel : (0, 0) </w:t>
      </w:r>
    </w:p>
    <w:p w14:paraId="569C0000" w14:textId="344A7546" w:rsidR="008B04CB" w:rsidRDefault="008B04CB"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Front right wheel : (0.14 m, 0) </w:t>
      </w:r>
    </w:p>
    <w:p w14:paraId="37E04292" w14:textId="78D551E5" w:rsidR="008B04CB" w:rsidRDefault="008B04CB"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Back left wheel : (0, 0.115 m) </w:t>
      </w:r>
    </w:p>
    <w:p w14:paraId="503F2E8D" w14:textId="38A1CBDF" w:rsidR="008B04CB" w:rsidRDefault="008B04CB" w:rsidP="00315367">
      <w:pPr>
        <w:pStyle w:val="ListParagraph"/>
        <w:numPr>
          <w:ilvl w:val="0"/>
          <w:numId w:val="2"/>
        </w:numPr>
        <w:spacing w:line="360" w:lineRule="auto"/>
        <w:rPr>
          <w:rFonts w:ascii="Times New Roman" w:eastAsia="Times New Roman" w:hAnsi="Times New Roman" w:cs="Times New Roman"/>
        </w:rPr>
      </w:pPr>
      <w:r w:rsidRPr="3D4EF9FA">
        <w:rPr>
          <w:rFonts w:ascii="Times New Roman" w:eastAsia="Times New Roman" w:hAnsi="Times New Roman" w:cs="Times New Roman"/>
        </w:rPr>
        <w:t>Back right wheel : (0.14 m, 0.115 m)</w:t>
      </w:r>
    </w:p>
    <w:p w14:paraId="17BB6164" w14:textId="0451E937" w:rsidR="00A53E25" w:rsidRDefault="00A53E2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Therefore, </w:t>
      </w:r>
    </w:p>
    <w:p w14:paraId="46F4E5BF" w14:textId="588016A2" w:rsidR="00A53E25" w:rsidRDefault="00A53E25" w:rsidP="00315367">
      <w:pPr>
        <w:pStyle w:val="ListParagraph"/>
        <w:numPr>
          <w:ilvl w:val="0"/>
          <w:numId w:val="2"/>
        </w:numPr>
        <w:spacing w:line="360" w:lineRule="auto"/>
        <w:rPr>
          <w:rFonts w:ascii="Times New Roman" w:eastAsia="Times New Roman" w:hAnsi="Times New Roman" w:cs="Times New Roman"/>
        </w:rPr>
      </w:pPr>
      <w:r w:rsidRPr="004B55F4">
        <w:rPr>
          <w:rFonts w:ascii="Times New Roman" w:eastAsia="Times New Roman" w:hAnsi="Times New Roman" w:cs="Times New Roman"/>
        </w:rPr>
        <w:t>The x-coordinate of the CoM is given by:</w:t>
      </w:r>
    </w:p>
    <w:p w14:paraId="5790DA94" w14:textId="5F84038B" w:rsidR="009427AF" w:rsidRDefault="009427AF" w:rsidP="00315367">
      <w:pPr>
        <w:pStyle w:val="ListParagraph"/>
        <w:spacing w:line="360" w:lineRule="auto"/>
      </w:pPr>
    </w:p>
    <w:p w14:paraId="04E4BAD5" w14:textId="014882E5" w:rsidR="009427AF" w:rsidRDefault="0090236D" w:rsidP="00315367">
      <w:pPr>
        <w:pStyle w:val="ListParagraph"/>
        <w:spacing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CoM</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(mi∙xi)</m:t>
                  </m:r>
                </m:e>
              </m:nary>
            </m:num>
            <m:den>
              <m:nary>
                <m:naryPr>
                  <m:chr m:val="∑"/>
                  <m:limLoc m:val="undOvr"/>
                  <m:subHide m:val="1"/>
                  <m:supHide m:val="1"/>
                  <m:ctrlPr>
                    <w:rPr>
                      <w:rFonts w:ascii="Cambria Math" w:hAnsi="Cambria Math"/>
                      <w:i/>
                    </w:rPr>
                  </m:ctrlPr>
                </m:naryPr>
                <m:sub/>
                <m:sup/>
                <m:e>
                  <m:r>
                    <w:rPr>
                      <w:rFonts w:ascii="Cambria Math" w:hAnsi="Cambria Math"/>
                    </w:rPr>
                    <m:t>(mi)</m:t>
                  </m:r>
                </m:e>
              </m:nary>
            </m:den>
          </m:f>
        </m:oMath>
      </m:oMathPara>
    </w:p>
    <w:p w14:paraId="798AE245" w14:textId="2EFB99C9" w:rsidR="00F008D1" w:rsidRPr="004B55F4" w:rsidRDefault="00F008D1" w:rsidP="00315367">
      <w:pPr>
        <w:spacing w:line="360" w:lineRule="auto"/>
        <w:rPr>
          <w:rFonts w:ascii="Times New Roman" w:eastAsia="Times New Roman" w:hAnsi="Times New Roman" w:cs="Times New Roman"/>
        </w:rPr>
      </w:pPr>
    </w:p>
    <w:p w14:paraId="27B8DF3F" w14:textId="02036F51" w:rsidR="00832F17" w:rsidRDefault="00A53E25" w:rsidP="00315367">
      <w:pPr>
        <w:spacing w:line="360" w:lineRule="auto"/>
      </w:pPr>
      <w:r w:rsidRPr="004B55F4">
        <w:t xml:space="preserve">Where </w:t>
      </w:r>
      <w:r w:rsidRPr="00A53E25">
        <w:rPr>
          <w:rFonts w:ascii="Cambria Math" w:hAnsi="Cambria Math" w:cs="Cambria Math"/>
        </w:rPr>
        <w:t>𝑚𝑖</w:t>
      </w:r>
      <w:r w:rsidRPr="00A53E25">
        <w:rPr>
          <w:rFonts w:ascii="Arial" w:hAnsi="Arial" w:cs="Arial"/>
        </w:rPr>
        <w:t>​</w:t>
      </w:r>
      <w:r w:rsidRPr="004B55F4">
        <w:t xml:space="preserve"> and </w:t>
      </w:r>
      <w:r w:rsidRPr="00A53E25">
        <w:rPr>
          <w:rFonts w:ascii="Cambria Math" w:hAnsi="Cambria Math" w:cs="Cambria Math"/>
        </w:rPr>
        <w:t>𝑥𝑖</w:t>
      </w:r>
      <w:r w:rsidR="009427AF">
        <w:rPr>
          <w:i/>
          <w:iCs/>
        </w:rPr>
        <w:t xml:space="preserve"> </w:t>
      </w:r>
      <w:r w:rsidRPr="004B55F4">
        <w:t xml:space="preserve">are the mass and x-coordinate of the </w:t>
      </w:r>
      <w:r w:rsidRPr="00A53E25">
        <w:rPr>
          <w:rFonts w:ascii="Cambria Math" w:hAnsi="Cambria Math" w:cs="Cambria Math"/>
        </w:rPr>
        <w:t>𝑖</w:t>
      </w:r>
      <w:r w:rsidRPr="004B55F4">
        <w:t>-th wheel.</w:t>
      </w:r>
    </w:p>
    <w:p w14:paraId="1480D613" w14:textId="3604EBB3" w:rsidR="009A65B6" w:rsidRDefault="0090236D" w:rsidP="00315367">
      <w:pPr>
        <w:spacing w:line="360" w:lineRule="auto"/>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CoM</m:t>
              </m:r>
            </m:sub>
          </m:sSub>
          <m:r>
            <w:rPr>
              <w:rFonts w:ascii="Cambria Math" w:eastAsia="Times New Roman" w:hAnsi="Cambria Math" w:cs="Times New Roman"/>
            </w:rPr>
            <m:t xml:space="preserve">= </m:t>
          </m:r>
          <m:f>
            <m:fPr>
              <m:ctrlPr>
                <w:rPr>
                  <w:rFonts w:ascii="Cambria Math" w:hAnsi="Cambria Math"/>
                  <w:i/>
                </w:rPr>
              </m:ctrlPr>
            </m:fPr>
            <m:num>
              <m:r>
                <w:rPr>
                  <w:rFonts w:ascii="Cambria Math" w:hAnsi="Cambria Math"/>
                </w:rPr>
                <m:t>0.192+0.153+0.206+0.217(0.192⋅0)+(0.153⋅0.14)+(0.206⋅0)+(0.217⋅0.14)​</m:t>
              </m:r>
            </m:num>
            <m:den>
              <m:r>
                <w:rPr>
                  <w:rFonts w:ascii="Cambria Math" w:eastAsia="Times New Roman" w:hAnsi="Cambria Math" w:cs="Times New Roman"/>
                </w:rPr>
                <m:t>0.192+0.153+0.206+0.217</m:t>
              </m:r>
            </m:den>
          </m:f>
          <m:r>
            <w:rPr>
              <w:rFonts w:ascii="Cambria Math" w:eastAsia="Times New Roman" w:hAnsi="Cambria Math" w:cs="Times New Roman"/>
            </w:rPr>
            <m:t xml:space="preserve"> </m:t>
          </m:r>
        </m:oMath>
      </m:oMathPara>
    </w:p>
    <w:p w14:paraId="0B01AD3A" w14:textId="2584A2FD" w:rsidR="009427AF" w:rsidRPr="004B55F4" w:rsidRDefault="009427AF" w:rsidP="00315367">
      <w:pPr>
        <w:spacing w:line="360" w:lineRule="auto"/>
        <w:rPr>
          <w:rFonts w:ascii="Cambria Math" w:hAnsi="Cambria Math"/>
          <w:i/>
        </w:rPr>
      </w:pPr>
    </w:p>
    <w:p w14:paraId="6722027C" w14:textId="1E66DE70" w:rsidR="00832F17" w:rsidRPr="004B55F4" w:rsidRDefault="0090236D" w:rsidP="00315367">
      <w:pPr>
        <w:spacing w:line="360" w:lineRule="auto"/>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CoM</m:t>
            </m:r>
          </m:sub>
        </m:sSub>
        <m:r>
          <w:rPr>
            <w:rFonts w:ascii="Cambria Math" w:eastAsia="Times New Roman" w:hAnsi="Cambria Math" w:cs="Times New Roman"/>
          </w:rPr>
          <m:t xml:space="preserve">= </m:t>
        </m:r>
      </m:oMath>
      <w:r w:rsidR="00832F17" w:rsidRPr="004B55F4">
        <w:rPr>
          <w:rFonts w:ascii="Times New Roman" w:eastAsia="Times New Roman" w:hAnsi="Times New Roman" w:cs="Times New Roman"/>
        </w:rPr>
        <w:t>0.0674m</w:t>
      </w:r>
    </w:p>
    <w:p w14:paraId="010CDAD8" w14:textId="62216098" w:rsidR="00EB3164" w:rsidRDefault="00EB3164" w:rsidP="00315367">
      <w:pPr>
        <w:spacing w:line="360" w:lineRule="auto"/>
        <w:rPr>
          <w:rFonts w:ascii="Times New Roman" w:eastAsia="Times New Roman" w:hAnsi="Times New Roman" w:cs="Times New Roman"/>
        </w:rPr>
      </w:pPr>
    </w:p>
    <w:p w14:paraId="40770C02" w14:textId="1B052DA2" w:rsidR="001137BC" w:rsidRDefault="001137BC" w:rsidP="00315367">
      <w:pPr>
        <w:spacing w:line="360" w:lineRule="auto"/>
        <w:rPr>
          <w:rFonts w:ascii="Times New Roman" w:eastAsia="Times New Roman" w:hAnsi="Times New Roman" w:cs="Times New Roman"/>
        </w:rPr>
      </w:pPr>
    </w:p>
    <w:p w14:paraId="726F38D3" w14:textId="1E8D1843" w:rsidR="00B579F1" w:rsidRDefault="00B579F1" w:rsidP="00315367">
      <w:pPr>
        <w:spacing w:line="360" w:lineRule="auto"/>
        <w:rPr>
          <w:rFonts w:ascii="Times New Roman" w:eastAsia="Times New Roman" w:hAnsi="Times New Roman" w:cs="Times New Roman"/>
        </w:rPr>
      </w:pPr>
      <w:r w:rsidRPr="004B55F4">
        <w:rPr>
          <w:rFonts w:ascii="Times New Roman" w:eastAsia="Times New Roman" w:hAnsi="Times New Roman" w:cs="Times New Roman"/>
        </w:rPr>
        <w:t>The y-coordinate of the CoM is given by:</w:t>
      </w:r>
    </w:p>
    <w:p w14:paraId="478EB7FA" w14:textId="26BBB500" w:rsidR="008B37E5" w:rsidRDefault="0090236D" w:rsidP="00315367">
      <w:pPr>
        <w:pStyle w:val="ListParagraph"/>
        <w:spacing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CoM</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(mi∙yi)</m:t>
                  </m:r>
                </m:e>
              </m:nary>
            </m:num>
            <m:den>
              <m:nary>
                <m:naryPr>
                  <m:chr m:val="∑"/>
                  <m:limLoc m:val="undOvr"/>
                  <m:subHide m:val="1"/>
                  <m:supHide m:val="1"/>
                  <m:ctrlPr>
                    <w:rPr>
                      <w:rFonts w:ascii="Cambria Math" w:hAnsi="Cambria Math"/>
                      <w:i/>
                    </w:rPr>
                  </m:ctrlPr>
                </m:naryPr>
                <m:sub/>
                <m:sup/>
                <m:e>
                  <m:r>
                    <w:rPr>
                      <w:rFonts w:ascii="Cambria Math" w:hAnsi="Cambria Math"/>
                    </w:rPr>
                    <m:t>(mi)</m:t>
                  </m:r>
                </m:e>
              </m:nary>
            </m:den>
          </m:f>
        </m:oMath>
      </m:oMathPara>
    </w:p>
    <w:p w14:paraId="04ED11B2" w14:textId="77777777" w:rsidR="006442F8" w:rsidRPr="004B55F4" w:rsidRDefault="006442F8" w:rsidP="00315367">
      <w:pPr>
        <w:spacing w:line="360" w:lineRule="auto"/>
        <w:rPr>
          <w:rFonts w:ascii="Times New Roman" w:eastAsia="Times New Roman" w:hAnsi="Times New Roman" w:cs="Times New Roman"/>
        </w:rPr>
      </w:pPr>
    </w:p>
    <w:p w14:paraId="46FE9094" w14:textId="75092085" w:rsidR="006442F8" w:rsidRPr="004B55F4" w:rsidRDefault="006442F8" w:rsidP="00315367">
      <w:pPr>
        <w:spacing w:line="360" w:lineRule="auto"/>
        <w:rPr>
          <w:rFonts w:ascii="Times New Roman" w:eastAsia="Times New Roman" w:hAnsi="Times New Roman" w:cs="Times New Roman"/>
        </w:rPr>
      </w:pPr>
      <w:r w:rsidRPr="004B55F4">
        <w:rPr>
          <w:rFonts w:ascii="Times New Roman" w:eastAsia="Times New Roman" w:hAnsi="Times New Roman" w:cs="Times New Roman"/>
        </w:rPr>
        <w:t xml:space="preserve">Where </w:t>
      </w:r>
      <w:r w:rsidRPr="004B55F4">
        <w:rPr>
          <w:rFonts w:ascii="Cambria Math" w:eastAsia="Times New Roman" w:hAnsi="Cambria Math" w:cs="Cambria Math"/>
        </w:rPr>
        <w:t>𝑚𝑖</w:t>
      </w:r>
      <w:r w:rsidRPr="004B55F4">
        <w:rPr>
          <w:rFonts w:ascii="Times New Roman" w:eastAsia="Times New Roman" w:hAnsi="Times New Roman" w:cs="Times New Roman"/>
        </w:rPr>
        <w:t xml:space="preserve">​ and </w:t>
      </w:r>
      <w:r w:rsidRPr="004B55F4">
        <w:rPr>
          <w:rFonts w:ascii="Cambria Math" w:eastAsia="Times New Roman" w:hAnsi="Cambria Math" w:cs="Cambria Math"/>
        </w:rPr>
        <w:t>𝑦𝑖</w:t>
      </w:r>
      <w:r w:rsidRPr="004B55F4">
        <w:rPr>
          <w:rFonts w:ascii="Times New Roman" w:eastAsia="Times New Roman" w:hAnsi="Times New Roman" w:cs="Times New Roman"/>
        </w:rPr>
        <w:t xml:space="preserve">​ are the mass and y-coordinate of the </w:t>
      </w:r>
      <w:r w:rsidRPr="004B55F4">
        <w:rPr>
          <w:rFonts w:ascii="Cambria Math" w:eastAsia="Times New Roman" w:hAnsi="Cambria Math" w:cs="Cambria Math"/>
        </w:rPr>
        <w:t>𝑖</w:t>
      </w:r>
      <w:r w:rsidRPr="004B55F4">
        <w:rPr>
          <w:rFonts w:ascii="Times New Roman" w:eastAsia="Times New Roman" w:hAnsi="Times New Roman" w:cs="Times New Roman"/>
        </w:rPr>
        <w:t>-th wheel.</w:t>
      </w:r>
    </w:p>
    <w:p w14:paraId="6F9523C1" w14:textId="6A9AF3C4" w:rsidR="00417FF9" w:rsidRDefault="00417FF9" w:rsidP="00315367">
      <w:pPr>
        <w:spacing w:line="360" w:lineRule="auto"/>
        <w:rPr>
          <w:rFonts w:ascii="Times New Roman" w:eastAsia="Times New Roman" w:hAnsi="Times New Roman" w:cs="Times New Roman"/>
        </w:rPr>
      </w:pPr>
    </w:p>
    <w:p w14:paraId="33DD7F31" w14:textId="7D94248B" w:rsidR="00380DE3" w:rsidRPr="00067B91" w:rsidRDefault="0090236D" w:rsidP="00315367">
      <w:pPr>
        <w:spacing w:line="360" w:lineRule="auto"/>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y</m:t>
              </m:r>
            </m:e>
            <m:sub>
              <m:r>
                <w:rPr>
                  <w:rFonts w:ascii="Cambria Math" w:eastAsia="Times New Roman" w:hAnsi="Cambria Math" w:cs="Times New Roman"/>
                </w:rPr>
                <m:t>CoM</m:t>
              </m:r>
            </m:sub>
          </m:sSub>
          <m:r>
            <w:rPr>
              <w:rFonts w:ascii="Cambria Math" w:eastAsia="Times New Roman" w:hAnsi="Cambria Math" w:cs="Times New Roman"/>
            </w:rPr>
            <m:t xml:space="preserve">= </m:t>
          </m:r>
          <m:f>
            <m:fPr>
              <m:ctrlPr>
                <w:rPr>
                  <w:rFonts w:ascii="Cambria Math" w:hAnsi="Cambria Math"/>
                  <w:i/>
                </w:rPr>
              </m:ctrlPr>
            </m:fPr>
            <m:num>
              <m:r>
                <m:rPr>
                  <m:sty m:val="p"/>
                </m:rPr>
                <w:rPr>
                  <w:rFonts w:ascii="Cambria Math" w:eastAsia="Times New Roman" w:hAnsi="Cambria Math" w:cs="Times New Roman"/>
                </w:rPr>
                <m:t>(0.192⋅0)+(0.153⋅0)+(0.206⋅0.115)+(0.217⋅0.115)</m:t>
              </m:r>
              <m:r>
                <w:rPr>
                  <w:rFonts w:ascii="Cambria Math" w:hAnsi="Cambria Math"/>
                </w:rPr>
                <m:t>)​</m:t>
              </m:r>
            </m:num>
            <m:den>
              <m:r>
                <m:rPr>
                  <m:sty m:val="p"/>
                </m:rPr>
                <w:rPr>
                  <w:rFonts w:ascii="Cambria Math" w:eastAsia="Times New Roman" w:hAnsi="Cambria Math" w:cs="Times New Roman"/>
                </w:rPr>
                <m:t>0.192+0.153+0.206+0.217</m:t>
              </m:r>
            </m:den>
          </m:f>
          <m:r>
            <w:rPr>
              <w:rFonts w:ascii="Cambria Math" w:eastAsia="Times New Roman" w:hAnsi="Cambria Math" w:cs="Times New Roman"/>
            </w:rPr>
            <m:t xml:space="preserve"> </m:t>
          </m:r>
        </m:oMath>
      </m:oMathPara>
    </w:p>
    <w:p w14:paraId="42811145" w14:textId="77777777" w:rsidR="00067B91" w:rsidRDefault="00067B91" w:rsidP="00315367">
      <w:pPr>
        <w:spacing w:line="360" w:lineRule="auto"/>
        <w:rPr>
          <w:rFonts w:ascii="Times New Roman" w:eastAsia="Times New Roman" w:hAnsi="Times New Roman" w:cs="Times New Roman"/>
        </w:rPr>
      </w:pPr>
    </w:p>
    <w:p w14:paraId="12940AFC" w14:textId="034CA075" w:rsidR="00067B91" w:rsidRDefault="0090236D" w:rsidP="00315367">
      <w:pPr>
        <w:spacing w:line="360" w:lineRule="auto"/>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y</m:t>
              </m:r>
            </m:e>
            <m:sub>
              <m:r>
                <w:rPr>
                  <w:rFonts w:ascii="Cambria Math" w:eastAsia="Times New Roman" w:hAnsi="Cambria Math" w:cs="Times New Roman"/>
                </w:rPr>
                <m:t>CoM</m:t>
              </m:r>
            </m:sub>
          </m:sSub>
          <m:r>
            <w:rPr>
              <w:rFonts w:ascii="Cambria Math" w:eastAsia="Times New Roman" w:hAnsi="Cambria Math" w:cs="Times New Roman"/>
            </w:rPr>
            <m:t xml:space="preserve">=0.0627m </m:t>
          </m:r>
        </m:oMath>
      </m:oMathPara>
    </w:p>
    <w:p w14:paraId="06C44D7E" w14:textId="77777777" w:rsidR="00380DE3" w:rsidRDefault="00380DE3" w:rsidP="00315367">
      <w:pPr>
        <w:spacing w:line="360" w:lineRule="auto"/>
        <w:rPr>
          <w:rFonts w:ascii="Times New Roman" w:eastAsia="Times New Roman" w:hAnsi="Times New Roman" w:cs="Times New Roman"/>
        </w:rPr>
      </w:pPr>
    </w:p>
    <w:p w14:paraId="3EA76A8B" w14:textId="5CF2F0EF" w:rsidR="007F13CE" w:rsidRPr="00E22664" w:rsidRDefault="007F13CE" w:rsidP="00315367">
      <w:pPr>
        <w:spacing w:line="360" w:lineRule="auto"/>
      </w:pPr>
      <w:r w:rsidRPr="00E22664">
        <w:t>The center of mass of the OSOYOO V2.1 Robot Car, given the weights of the wheels and the distances between them, is approximately at:</w:t>
      </w:r>
    </w:p>
    <w:p w14:paraId="37AF1F41" w14:textId="6EA7BF67" w:rsidR="007F13CE" w:rsidRPr="00E22664" w:rsidRDefault="007F13CE" w:rsidP="00315367">
      <w:pPr>
        <w:numPr>
          <w:ilvl w:val="0"/>
          <w:numId w:val="6"/>
        </w:numPr>
        <w:spacing w:line="360" w:lineRule="auto"/>
      </w:pPr>
      <w:r w:rsidRPr="00E22664">
        <w:rPr>
          <w:rFonts w:ascii="Cambria Math" w:hAnsi="Cambria Math" w:cs="Cambria Math"/>
        </w:rPr>
        <w:t>𝑥𝐶𝑜𝑀</w:t>
      </w:r>
      <w:r w:rsidRPr="00E22664">
        <w:t>=0.0674 m from the front left wheel along the x-axis</w:t>
      </w:r>
    </w:p>
    <w:p w14:paraId="544EC266" w14:textId="0168F736" w:rsidR="007F13CE" w:rsidRPr="00E22664" w:rsidRDefault="007F13CE" w:rsidP="00315367">
      <w:pPr>
        <w:numPr>
          <w:ilvl w:val="0"/>
          <w:numId w:val="6"/>
        </w:numPr>
        <w:spacing w:line="360" w:lineRule="auto"/>
      </w:pPr>
      <w:r w:rsidRPr="00E22664">
        <w:rPr>
          <w:rFonts w:ascii="Cambria Math" w:hAnsi="Cambria Math" w:cs="Cambria Math"/>
        </w:rPr>
        <w:t>𝑦𝐶𝑜𝑀</w:t>
      </w:r>
      <w:r w:rsidRPr="00E22664">
        <w:t>=0.0627 m from the front left wheel along the y-axis</w:t>
      </w:r>
    </w:p>
    <w:p w14:paraId="6C84AF53" w14:textId="09D05736" w:rsidR="007F13CE" w:rsidRPr="00E22664" w:rsidRDefault="008665A8" w:rsidP="00315367">
      <w:pPr>
        <w:spacing w:line="360" w:lineRule="auto"/>
      </w:pPr>
      <w:r>
        <w:t>So</w:t>
      </w:r>
      <w:r w:rsidR="007F13CE" w:rsidRPr="00E22664">
        <w:t>, the CoM is located at (0.0674 m, 0.0627 m) from the front left wheel.</w:t>
      </w:r>
    </w:p>
    <w:p w14:paraId="1E196B89" w14:textId="77777777" w:rsidR="008B04CB" w:rsidRPr="00DB1715" w:rsidRDefault="008B04CB" w:rsidP="00315367">
      <w:pPr>
        <w:spacing w:line="360" w:lineRule="auto"/>
        <w:rPr>
          <w:rFonts w:ascii="Times New Roman" w:hAnsi="Times New Roman" w:cs="Times New Roman"/>
        </w:rPr>
      </w:pPr>
    </w:p>
    <w:p w14:paraId="7AC3D4AA" w14:textId="4602A1BF" w:rsidR="00441C46" w:rsidRDefault="00B719D2" w:rsidP="00315367">
      <w:pPr>
        <w:pStyle w:val="Heading2"/>
        <w:spacing w:line="360" w:lineRule="auto"/>
        <w:rPr>
          <w:rFonts w:eastAsia="Times New Roman" w:cs="Times New Roman"/>
          <w:b/>
        </w:rPr>
      </w:pPr>
      <w:bookmarkStart w:id="57" w:name="_Toc1493728238"/>
      <w:bookmarkStart w:id="58" w:name="_Toc501501594"/>
      <w:bookmarkStart w:id="59" w:name="_Toc166766954"/>
      <w:r w:rsidRPr="0D212372">
        <w:rPr>
          <w:rFonts w:eastAsia="Times New Roman" w:cs="Times New Roman"/>
          <w:b/>
        </w:rPr>
        <w:lastRenderedPageBreak/>
        <w:t>6</w:t>
      </w:r>
      <w:r w:rsidR="00D336FA" w:rsidRPr="0D212372">
        <w:rPr>
          <w:rFonts w:eastAsia="Times New Roman" w:cs="Times New Roman"/>
          <w:b/>
        </w:rPr>
        <w:t>.3 Moment of Inertia</w:t>
      </w:r>
      <w:bookmarkEnd w:id="57"/>
      <w:bookmarkEnd w:id="58"/>
      <w:bookmarkEnd w:id="59"/>
      <w:r w:rsidR="00D336FA" w:rsidRPr="0D212372">
        <w:rPr>
          <w:rFonts w:eastAsia="Times New Roman" w:cs="Times New Roman"/>
          <w:b/>
        </w:rPr>
        <w:t xml:space="preserve"> </w:t>
      </w:r>
    </w:p>
    <w:p w14:paraId="3BA06B6A" w14:textId="77777777" w:rsidR="006E216F" w:rsidRDefault="006E216F" w:rsidP="00315367">
      <w:pPr>
        <w:spacing w:line="360" w:lineRule="auto"/>
      </w:pPr>
    </w:p>
    <w:p w14:paraId="4D87F574" w14:textId="7D7F4F1A" w:rsidR="006E216F" w:rsidRDefault="00EF3C3B" w:rsidP="00315367">
      <w:pPr>
        <w:spacing w:line="360" w:lineRule="auto"/>
      </w:pPr>
      <w:r>
        <w:rPr>
          <w:noProof/>
        </w:rPr>
        <w:drawing>
          <wp:inline distT="0" distB="0" distL="0" distR="0" wp14:anchorId="767D5B13" wp14:editId="7E2E4B64">
            <wp:extent cx="5943600" cy="4458970"/>
            <wp:effectExtent l="0" t="0" r="0" b="0"/>
            <wp:docPr id="106210570" name="Picture 1" descr="A robo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0570" name="Picture 1" descr="A robot on a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13309984" w14:textId="03F830EE" w:rsidR="00EF3C3B" w:rsidRPr="0037741E" w:rsidRDefault="00EF3C3B" w:rsidP="00315367">
      <w:pPr>
        <w:spacing w:line="360" w:lineRule="auto"/>
        <w:jc w:val="center"/>
        <w:rPr>
          <w:rFonts w:ascii="Times New Roman" w:hAnsi="Times New Roman" w:cs="Times New Roman"/>
          <w:i/>
          <w:iCs/>
          <w:u w:val="single"/>
        </w:rPr>
      </w:pPr>
      <w:r w:rsidRPr="0037741E">
        <w:rPr>
          <w:rFonts w:ascii="Times New Roman" w:hAnsi="Times New Roman" w:cs="Times New Roman"/>
          <w:i/>
          <w:iCs/>
          <w:u w:val="single"/>
        </w:rPr>
        <w:t xml:space="preserve">Figure </w:t>
      </w:r>
      <w:r w:rsidR="00D06782">
        <w:rPr>
          <w:rFonts w:ascii="Times New Roman" w:hAnsi="Times New Roman" w:cs="Times New Roman"/>
          <w:i/>
          <w:iCs/>
          <w:u w:val="single"/>
        </w:rPr>
        <w:t>6</w:t>
      </w:r>
      <w:r w:rsidRPr="0037741E">
        <w:rPr>
          <w:rFonts w:ascii="Times New Roman" w:hAnsi="Times New Roman" w:cs="Times New Roman"/>
          <w:i/>
          <w:iCs/>
          <w:u w:val="single"/>
        </w:rPr>
        <w:t xml:space="preserve"> : </w:t>
      </w:r>
      <w:r w:rsidR="0037741E" w:rsidRPr="0037741E">
        <w:rPr>
          <w:rFonts w:ascii="Times New Roman" w:hAnsi="Times New Roman" w:cs="Times New Roman"/>
          <w:i/>
          <w:iCs/>
          <w:u w:val="single"/>
        </w:rPr>
        <w:t>Moment of i</w:t>
      </w:r>
      <w:r w:rsidR="00B8165C" w:rsidRPr="0037741E">
        <w:rPr>
          <w:rFonts w:ascii="Times New Roman" w:hAnsi="Times New Roman" w:cs="Times New Roman"/>
          <w:i/>
          <w:iCs/>
          <w:u w:val="single"/>
        </w:rPr>
        <w:t>nertia</w:t>
      </w:r>
    </w:p>
    <w:p w14:paraId="60B96419" w14:textId="77777777" w:rsidR="00EF3C3B" w:rsidRPr="006E216F" w:rsidRDefault="00EF3C3B" w:rsidP="00315367">
      <w:pPr>
        <w:spacing w:line="360" w:lineRule="auto"/>
      </w:pPr>
    </w:p>
    <w:p w14:paraId="6F012C6F" w14:textId="17D6F22F"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moment of inertia is a critical factor in the dynamics of the OSOYOO V2.1 Robot Car, particularly in its ability to respond to control inputs such as steering and acceleration. It represents the distribution of the car's mass relative to its axis of rotation and affects how much torque is required to achieve a given angular acceleration.</w:t>
      </w:r>
    </w:p>
    <w:p w14:paraId="1B12A26D" w14:textId="48BF01CA"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moment of inertia (\(I\)) quantifies the rotational inertia of an object and is defined as the sum of the products of the mass of each particle in the object and the square of its distance from the axis of rotation. For a robot car, the moment of inertia determines how easily it can turn or </w:t>
      </w:r>
      <w:r w:rsidRPr="3D4EF9FA">
        <w:rPr>
          <w:rFonts w:ascii="Times New Roman" w:eastAsia="Times New Roman" w:hAnsi="Times New Roman" w:cs="Times New Roman"/>
        </w:rPr>
        <w:lastRenderedPageBreak/>
        <w:t>change direction. A higher moment of inertia means more torque is needed for the same angular acceleration, affecting the responsiveness and stability of the vehicle.</w:t>
      </w:r>
    </w:p>
    <w:p w14:paraId="34EDEC11" w14:textId="77777777" w:rsidR="00441C46" w:rsidRPr="00DB1715" w:rsidRDefault="00441C46" w:rsidP="00315367">
      <w:pPr>
        <w:spacing w:line="360" w:lineRule="auto"/>
        <w:rPr>
          <w:rFonts w:ascii="Times New Roman" w:eastAsia="Times New Roman" w:hAnsi="Times New Roman" w:cs="Times New Roman"/>
        </w:rPr>
      </w:pPr>
    </w:p>
    <w:p w14:paraId="006F80AD" w14:textId="77777777" w:rsidR="00441C46" w:rsidRPr="00DB1715" w:rsidRDefault="00441C46" w:rsidP="00315367">
      <w:pPr>
        <w:spacing w:line="360" w:lineRule="auto"/>
        <w:rPr>
          <w:rFonts w:ascii="Times New Roman" w:eastAsia="Times New Roman" w:hAnsi="Times New Roman" w:cs="Times New Roman"/>
        </w:rPr>
      </w:pPr>
    </w:p>
    <w:p w14:paraId="5555ED54" w14:textId="33CD4A74"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To calculate the moment of inertia of the OSOYOO V2.1 Robot Car, we need to consider the masses and positions of its wheels relative to the </w:t>
      </w:r>
      <w:r w:rsidR="00B274FE" w:rsidRPr="3D4EF9FA">
        <w:rPr>
          <w:rFonts w:ascii="Times New Roman" w:eastAsia="Times New Roman" w:hAnsi="Times New Roman" w:cs="Times New Roman"/>
        </w:rPr>
        <w:t>COM</w:t>
      </w:r>
      <w:r w:rsidRPr="3D4EF9FA">
        <w:rPr>
          <w:rFonts w:ascii="Times New Roman" w:eastAsia="Times New Roman" w:hAnsi="Times New Roman" w:cs="Times New Roman"/>
        </w:rPr>
        <w:t xml:space="preserve">. The provided data is </w:t>
      </w:r>
      <w:r w:rsidR="00B274FE" w:rsidRPr="3D4EF9FA">
        <w:rPr>
          <w:rFonts w:ascii="Times New Roman" w:eastAsia="Times New Roman" w:hAnsi="Times New Roman" w:cs="Times New Roman"/>
        </w:rPr>
        <w:t>in section 5.1</w:t>
      </w:r>
      <w:r w:rsidRPr="3D4EF9FA">
        <w:rPr>
          <w:rFonts w:ascii="Times New Roman" w:eastAsia="Times New Roman" w:hAnsi="Times New Roman" w:cs="Times New Roman"/>
        </w:rPr>
        <w:t>:</w:t>
      </w:r>
    </w:p>
    <w:p w14:paraId="7F4B2400" w14:textId="5D6373EE"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Assuming the distances from the center of mass to each wheel are equal (denoted as (</w:t>
      </w:r>
      <w:r w:rsidRPr="3D4EF9FA">
        <w:rPr>
          <w:rFonts w:ascii="Times New Roman" w:eastAsia="Times New Roman" w:hAnsi="Times New Roman" w:cs="Times New Roman"/>
          <w:i/>
        </w:rPr>
        <w:t>r</w:t>
      </w:r>
      <w:r w:rsidRPr="3D4EF9FA">
        <w:rPr>
          <w:rFonts w:ascii="Times New Roman" w:eastAsia="Times New Roman" w:hAnsi="Times New Roman" w:cs="Times New Roman"/>
        </w:rPr>
        <w:t>), the moment of inertia (</w:t>
      </w:r>
      <w:r w:rsidRPr="3D4EF9FA">
        <w:rPr>
          <w:rFonts w:ascii="Times New Roman" w:eastAsia="Times New Roman" w:hAnsi="Times New Roman" w:cs="Times New Roman"/>
          <w:i/>
        </w:rPr>
        <w:t>I</w:t>
      </w:r>
      <w:r w:rsidRPr="3D4EF9FA">
        <w:rPr>
          <w:rFonts w:ascii="Times New Roman" w:eastAsia="Times New Roman" w:hAnsi="Times New Roman" w:cs="Times New Roman"/>
        </w:rPr>
        <w:t>) about the center of mass can be calculated using the formula:</w:t>
      </w:r>
      <w:r w:rsidR="00B46ACD" w:rsidRPr="3D4EF9FA">
        <w:rPr>
          <w:rStyle w:val="vlist-s"/>
          <w:rFonts w:ascii="Times New Roman" w:eastAsia="Times New Roman" w:hAnsi="Times New Roman" w:cs="Times New Roman"/>
          <w:color w:val="ECECEC"/>
          <w:shd w:val="clear" w:color="auto" w:fill="212121"/>
        </w:rPr>
        <w:t>​</w:t>
      </w:r>
      <w:r w:rsidR="00B46ACD" w:rsidRPr="00DB1715">
        <w:rPr>
          <w:color w:val="ECECEC"/>
          <w:shd w:val="clear" w:color="auto" w:fill="212121"/>
        </w:rPr>
        <w:br/>
      </w:r>
    </w:p>
    <w:p w14:paraId="240AA485" w14:textId="65B95FA2" w:rsidR="00441C46" w:rsidRPr="00DB1715" w:rsidRDefault="00195DB6" w:rsidP="00315367">
      <w:pPr>
        <w:spacing w:line="360" w:lineRule="auto"/>
        <w:jc w:val="center"/>
        <w:rPr>
          <w:rFonts w:ascii="Times New Roman" w:eastAsia="Times New Roman" w:hAnsi="Times New Roman" w:cs="Times New Roman"/>
        </w:rPr>
      </w:pPr>
      <m:oMathPara>
        <m:oMath>
          <m:r>
            <w:rPr>
              <w:rFonts w:ascii="Cambria Math" w:hAnsi="Cambria Math" w:cs="Times New Roman"/>
            </w:rPr>
            <m:t xml:space="preserve">I= </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i </m:t>
                  </m:r>
                </m:sub>
              </m:sSub>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2</m:t>
                  </m:r>
                </m:sup>
              </m:sSubSup>
            </m:e>
          </m:nary>
        </m:oMath>
      </m:oMathPara>
    </w:p>
    <w:p w14:paraId="475644DB" w14:textId="4EC296CF"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Where:</w:t>
      </w:r>
    </w:p>
    <w:p w14:paraId="539C4FED" w14:textId="237544EE"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i </m:t>
            </m:r>
          </m:sub>
        </m:sSub>
      </m:oMath>
      <w:r w:rsidRPr="3D4EF9FA">
        <w:rPr>
          <w:rFonts w:ascii="Times New Roman" w:eastAsia="Times New Roman" w:hAnsi="Times New Roman" w:cs="Times New Roman"/>
        </w:rPr>
        <w:t xml:space="preserve"> is the mass of each wheel</w:t>
      </w:r>
    </w:p>
    <w:p w14:paraId="2EB30879" w14:textId="799F402E"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i </m:t>
            </m:r>
          </m:sub>
        </m:sSub>
      </m:oMath>
      <w:r w:rsidRPr="3D4EF9FA">
        <w:rPr>
          <w:rFonts w:ascii="Times New Roman" w:eastAsia="Times New Roman" w:hAnsi="Times New Roman" w:cs="Times New Roman"/>
        </w:rPr>
        <w:t xml:space="preserve"> is the distance of each wheel from the center of mass</w:t>
      </w:r>
    </w:p>
    <w:p w14:paraId="2558C77A" w14:textId="77777777" w:rsidR="00441C46" w:rsidRPr="00DB1715" w:rsidRDefault="00441C46" w:rsidP="00315367">
      <w:pPr>
        <w:spacing w:line="360" w:lineRule="auto"/>
        <w:rPr>
          <w:rFonts w:ascii="Times New Roman" w:eastAsia="Times New Roman" w:hAnsi="Times New Roman" w:cs="Times New Roman"/>
        </w:rPr>
      </w:pPr>
    </w:p>
    <w:p w14:paraId="7556A1F0" w14:textId="4D10A96C" w:rsidR="00441C46" w:rsidRPr="00DB1715" w:rsidRDefault="00BC1C4D"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We c</w:t>
      </w:r>
      <w:r w:rsidR="00441C46" w:rsidRPr="3D4EF9FA">
        <w:rPr>
          <w:rFonts w:ascii="Times New Roman" w:eastAsia="Times New Roman" w:hAnsi="Times New Roman" w:cs="Times New Roman"/>
        </w:rPr>
        <w:t>onvert</w:t>
      </w:r>
      <w:r w:rsidRPr="3D4EF9FA">
        <w:rPr>
          <w:rFonts w:ascii="Times New Roman" w:eastAsia="Times New Roman" w:hAnsi="Times New Roman" w:cs="Times New Roman"/>
        </w:rPr>
        <w:t>ed</w:t>
      </w:r>
      <w:r w:rsidR="00441C46" w:rsidRPr="3D4EF9FA">
        <w:rPr>
          <w:rFonts w:ascii="Times New Roman" w:eastAsia="Times New Roman" w:hAnsi="Times New Roman" w:cs="Times New Roman"/>
        </w:rPr>
        <w:t xml:space="preserve"> the masses from grams to kilograms (</w:t>
      </w:r>
      <w:r w:rsidRPr="3D4EF9FA">
        <w:rPr>
          <w:rFonts w:ascii="Times New Roman" w:eastAsia="Times New Roman" w:hAnsi="Times New Roman" w:cs="Times New Roman"/>
        </w:rPr>
        <w:t>SI units</w:t>
      </w:r>
      <w:r w:rsidR="00441C46" w:rsidRPr="3D4EF9FA">
        <w:rPr>
          <w:rFonts w:ascii="Times New Roman" w:eastAsia="Times New Roman" w:hAnsi="Times New Roman" w:cs="Times New Roman"/>
        </w:rPr>
        <w:t>)</w:t>
      </w:r>
    </w:p>
    <w:p w14:paraId="549F9AF3" w14:textId="716F782D"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Assuming the distances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i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i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i </m:t>
            </m:r>
          </m:sub>
        </m:sSub>
      </m:oMath>
      <w:r w:rsidRPr="3D4EF9FA">
        <w:rPr>
          <w:rFonts w:ascii="Times New Roman" w:eastAsia="Times New Roman" w:hAnsi="Times New Roman" w:cs="Times New Roman"/>
        </w:rPr>
        <w:t xml:space="preserve"> are equal and denoted as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Pr="3D4EF9FA">
        <w:rPr>
          <w:rFonts w:ascii="Times New Roman" w:eastAsia="Times New Roman" w:hAnsi="Times New Roman" w:cs="Times New Roman"/>
        </w:rPr>
        <w:t>:</w:t>
      </w:r>
    </w:p>
    <w:p w14:paraId="0A083419" w14:textId="77777777" w:rsidR="00441C46" w:rsidRPr="00DB1715" w:rsidRDefault="00441C46" w:rsidP="00315367">
      <w:pPr>
        <w:spacing w:line="360" w:lineRule="auto"/>
        <w:rPr>
          <w:rFonts w:ascii="Times New Roman" w:eastAsia="Times New Roman" w:hAnsi="Times New Roman" w:cs="Times New Roman"/>
        </w:rPr>
      </w:pPr>
    </w:p>
    <w:p w14:paraId="77C3520F" w14:textId="48F3A51A" w:rsidR="00441C46" w:rsidRPr="00DB1715" w:rsidRDefault="00441C46" w:rsidP="00315367">
      <w:pPr>
        <w:spacing w:line="360" w:lineRule="auto"/>
        <w:rPr>
          <w:rFonts w:ascii="Times New Roman" w:eastAsia="Times New Roman" w:hAnsi="Times New Roman" w:cs="Times New Roman"/>
          <w:vertAlign w:val="superscript"/>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i/>
        </w:rPr>
        <w:t xml:space="preserve"> I</w:t>
      </w:r>
      <w:r w:rsidRPr="3D4EF9FA">
        <w:rPr>
          <w:rFonts w:ascii="Times New Roman" w:eastAsia="Times New Roman" w:hAnsi="Times New Roman" w:cs="Times New Roman"/>
        </w:rPr>
        <w:t xml:space="preserve"> = (0.192 + 0.153 + 0.206 + 0.217</w:t>
      </w:r>
      <w:r w:rsidR="005C4807" w:rsidRPr="3D4EF9FA">
        <w:rPr>
          <w:rFonts w:ascii="Times New Roman" w:eastAsia="Times New Roman"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 </m:t>
            </m:r>
          </m:sub>
        </m:sSub>
      </m:oMath>
      <w:r w:rsidR="005C4807" w:rsidRPr="3D4EF9FA">
        <w:rPr>
          <w:rFonts w:ascii="Times New Roman" w:eastAsia="Times New Roman" w:hAnsi="Times New Roman" w:cs="Times New Roman"/>
          <w:vertAlign w:val="superscript"/>
        </w:rPr>
        <w:t>2</w:t>
      </w:r>
    </w:p>
    <w:p w14:paraId="1B300562" w14:textId="00B730F3"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i/>
        </w:rPr>
        <w:t xml:space="preserve">   I</w:t>
      </w:r>
      <w:r w:rsidRPr="3D4EF9FA">
        <w:rPr>
          <w:rFonts w:ascii="Times New Roman" w:eastAsia="Times New Roman" w:hAnsi="Times New Roman" w:cs="Times New Roman"/>
        </w:rPr>
        <w:t xml:space="preserve"> = 0.768 </w:t>
      </w:r>
      <w:r w:rsidR="005C4807" w:rsidRPr="3D4EF9FA">
        <w:rPr>
          <w:rFonts w:ascii="Times New Roman" w:eastAsia="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 </m:t>
            </m:r>
          </m:sub>
        </m:sSub>
      </m:oMath>
      <w:r w:rsidR="005C4807" w:rsidRPr="3D4EF9FA">
        <w:rPr>
          <w:rFonts w:ascii="Times New Roman" w:eastAsia="Times New Roman" w:hAnsi="Times New Roman" w:cs="Times New Roman"/>
          <w:vertAlign w:val="superscript"/>
        </w:rPr>
        <w:t>2</w:t>
      </w:r>
    </w:p>
    <w:p w14:paraId="1C4B44DD" w14:textId="77777777" w:rsidR="00441C46" w:rsidRPr="00DB1715" w:rsidRDefault="00441C46" w:rsidP="00315367">
      <w:pPr>
        <w:spacing w:line="360" w:lineRule="auto"/>
        <w:rPr>
          <w:rFonts w:ascii="Times New Roman" w:eastAsia="Times New Roman" w:hAnsi="Times New Roman" w:cs="Times New Roman"/>
        </w:rPr>
      </w:pPr>
    </w:p>
    <w:p w14:paraId="0E9D97F9" w14:textId="0A018321"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 exact value of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 </m:t>
            </m:r>
          </m:sub>
        </m:sSub>
      </m:oMath>
      <w:r w:rsidRPr="3D4EF9FA">
        <w:rPr>
          <w:rFonts w:ascii="Times New Roman" w:eastAsia="Times New Roman" w:hAnsi="Times New Roman" w:cs="Times New Roman"/>
        </w:rPr>
        <w:t xml:space="preserve"> (distance from CoM to each wheel) must be known or estimated. For this example, let's assume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 </m:t>
            </m:r>
          </m:sub>
        </m:sSub>
      </m:oMath>
      <w:r w:rsidR="00967F63"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 0.1 </w:t>
      </w:r>
    </w:p>
    <w:p w14:paraId="4EDBDC16" w14:textId="77777777" w:rsidR="00441C46" w:rsidRPr="00DB1715" w:rsidRDefault="00441C46" w:rsidP="00315367">
      <w:pPr>
        <w:spacing w:line="360" w:lineRule="auto"/>
        <w:rPr>
          <w:rFonts w:ascii="Times New Roman" w:eastAsia="Times New Roman" w:hAnsi="Times New Roman" w:cs="Times New Roman"/>
        </w:rPr>
      </w:pPr>
    </w:p>
    <w:p w14:paraId="63970D69" w14:textId="5A99EF58"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Substitut</w:t>
      </w:r>
      <w:r w:rsidR="0059580B" w:rsidRPr="3D4EF9FA">
        <w:rPr>
          <w:rFonts w:ascii="Times New Roman" w:eastAsia="Times New Roman" w:hAnsi="Times New Roman" w:cs="Times New Roman"/>
        </w:rPr>
        <w:t>ing</w:t>
      </w:r>
      <w:r w:rsidRPr="3D4EF9FA">
        <w:rPr>
          <w:rFonts w:ascii="Times New Roman" w:eastAsia="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 xml:space="preserve"> </m:t>
            </m:r>
          </m:sub>
        </m:sSub>
      </m:oMath>
      <w:r w:rsidRPr="3D4EF9FA">
        <w:rPr>
          <w:rFonts w:ascii="Times New Roman" w:eastAsia="Times New Roman" w:hAnsi="Times New Roman" w:cs="Times New Roman"/>
        </w:rPr>
        <w:t xml:space="preserve"> into the equation:</w:t>
      </w:r>
    </w:p>
    <w:p w14:paraId="34EA51AF" w14:textId="77777777" w:rsidR="00441C46" w:rsidRPr="00DB1715" w:rsidRDefault="00441C46" w:rsidP="00315367">
      <w:pPr>
        <w:spacing w:line="360" w:lineRule="auto"/>
        <w:rPr>
          <w:rFonts w:ascii="Times New Roman" w:eastAsia="Times New Roman" w:hAnsi="Times New Roman" w:cs="Times New Roman"/>
        </w:rPr>
      </w:pPr>
    </w:p>
    <w:p w14:paraId="1C4C6691" w14:textId="2100F4EC" w:rsidR="00441C46" w:rsidRPr="00DB1715" w:rsidRDefault="00441C46" w:rsidP="00315367">
      <w:pPr>
        <w:spacing w:line="360" w:lineRule="auto"/>
        <w:rPr>
          <w:rFonts w:ascii="Times New Roman" w:eastAsia="Times New Roman" w:hAnsi="Times New Roman" w:cs="Times New Roman"/>
          <w:vertAlign w:val="superscript"/>
        </w:rPr>
      </w:pPr>
      <w:r w:rsidRPr="3D4EF9FA">
        <w:rPr>
          <w:rFonts w:ascii="Times New Roman" w:eastAsia="Times New Roman" w:hAnsi="Times New Roman" w:cs="Times New Roman"/>
        </w:rPr>
        <w:t xml:space="preserve">   I = 0.768 </w:t>
      </w:r>
      <w:r w:rsidR="003809C3" w:rsidRPr="3D4EF9FA">
        <w:rPr>
          <w:rFonts w:ascii="Times New Roman" w:eastAsia="Times New Roman" w:hAnsi="Times New Roman" w:cs="Times New Roman"/>
        </w:rPr>
        <w:t xml:space="preserve">* </w:t>
      </w:r>
      <w:r w:rsidRPr="3D4EF9FA">
        <w:rPr>
          <w:rFonts w:ascii="Times New Roman" w:eastAsia="Times New Roman" w:hAnsi="Times New Roman" w:cs="Times New Roman"/>
        </w:rPr>
        <w:t>(0.1)</w:t>
      </w:r>
      <w:r w:rsidR="003809C3" w:rsidRPr="3D4EF9FA">
        <w:rPr>
          <w:rFonts w:ascii="Times New Roman" w:eastAsia="Times New Roman" w:hAnsi="Times New Roman" w:cs="Times New Roman"/>
          <w:vertAlign w:val="superscript"/>
        </w:rPr>
        <w:t>2</w:t>
      </w:r>
    </w:p>
    <w:p w14:paraId="3A0780CC" w14:textId="50E90BAC"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I = 0.768</w:t>
      </w:r>
      <w:r w:rsidR="003809C3"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 0.01</w:t>
      </w:r>
    </w:p>
    <w:p w14:paraId="4CE4EDD2" w14:textId="4BB0BB7D"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I = 0.00768 kg</w:t>
      </w:r>
      <w:r w:rsidR="003809C3" w:rsidRPr="3D4EF9FA">
        <w:rPr>
          <w:rFonts w:ascii="Times New Roman" w:eastAsia="Times New Roman" w:hAnsi="Times New Roman" w:cs="Times New Roman"/>
        </w:rPr>
        <w:t>.m</w:t>
      </w:r>
      <w:r w:rsidRPr="3D4EF9FA">
        <w:rPr>
          <w:rFonts w:ascii="Times New Roman" w:eastAsia="Times New Roman" w:hAnsi="Times New Roman" w:cs="Times New Roman"/>
          <w:vertAlign w:val="superscript"/>
        </w:rPr>
        <w:t>2</w:t>
      </w:r>
    </w:p>
    <w:p w14:paraId="058477B8" w14:textId="77777777" w:rsidR="00441C46" w:rsidRPr="00DB1715" w:rsidRDefault="00441C46" w:rsidP="00315367">
      <w:pPr>
        <w:spacing w:line="360" w:lineRule="auto"/>
        <w:rPr>
          <w:rFonts w:ascii="Times New Roman" w:eastAsia="Times New Roman" w:hAnsi="Times New Roman" w:cs="Times New Roman"/>
        </w:rPr>
      </w:pPr>
    </w:p>
    <w:p w14:paraId="4EB761A1" w14:textId="4130233D" w:rsidR="00441C46"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Therefore, the moment of inertia of the OSOYOO V2.1 Robot Car around its center of mass, given the assumed distance of 0.1 meters from the CoM to each wheel, is </w:t>
      </w:r>
      <w:r w:rsidR="005655F1" w:rsidRPr="3D4EF9FA">
        <w:rPr>
          <w:rFonts w:ascii="Times New Roman" w:eastAsia="Times New Roman" w:hAnsi="Times New Roman" w:cs="Times New Roman"/>
        </w:rPr>
        <w:t>0.00768 kg.m</w:t>
      </w:r>
      <w:r w:rsidR="005655F1" w:rsidRPr="3D4EF9FA">
        <w:rPr>
          <w:rFonts w:ascii="Times New Roman" w:eastAsia="Times New Roman" w:hAnsi="Times New Roman" w:cs="Times New Roman"/>
          <w:vertAlign w:val="superscript"/>
        </w:rPr>
        <w:t>2</w:t>
      </w:r>
    </w:p>
    <w:p w14:paraId="01256623" w14:textId="47732610" w:rsidR="00D32DC0" w:rsidRPr="00DB1715" w:rsidRDefault="00441C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Understanding the moment of inertia helps in designing the control system. For instance, if the car has a high moment of inertia, the PID controller might need to be adjusted to provide sufficient torque to achieve desired angular accelerations without causing instability or oscillations. It also plays a role in determining the power requirements and durability of the motors, ensuring they can handle the dynamic loads during operation. By incorporating these calculations into the design and tuning process, the overall performance and responsiveness of the OSOYOO V2.1 Robot Car can be optimized.</w:t>
      </w:r>
    </w:p>
    <w:p w14:paraId="15223647" w14:textId="5D5FEF3D" w:rsidR="006256E0" w:rsidRDefault="006256E0" w:rsidP="00315367">
      <w:pPr>
        <w:spacing w:line="360" w:lineRule="auto"/>
        <w:rPr>
          <w:rFonts w:ascii="Times New Roman" w:eastAsia="Times New Roman" w:hAnsi="Times New Roman" w:cs="Times New Roman"/>
        </w:rPr>
      </w:pPr>
    </w:p>
    <w:p w14:paraId="53AD388C" w14:textId="77777777" w:rsidR="00D06782" w:rsidRDefault="00D06782" w:rsidP="00315367">
      <w:pPr>
        <w:spacing w:line="360" w:lineRule="auto"/>
        <w:rPr>
          <w:rFonts w:ascii="Times New Roman" w:eastAsia="Times New Roman" w:hAnsi="Times New Roman" w:cs="Times New Roman"/>
        </w:rPr>
      </w:pPr>
    </w:p>
    <w:p w14:paraId="5AB84FE3" w14:textId="77777777" w:rsidR="00D06782" w:rsidRDefault="00D06782" w:rsidP="00315367">
      <w:pPr>
        <w:spacing w:line="360" w:lineRule="auto"/>
        <w:rPr>
          <w:rFonts w:ascii="Times New Roman" w:eastAsia="Times New Roman" w:hAnsi="Times New Roman" w:cs="Times New Roman"/>
        </w:rPr>
      </w:pPr>
    </w:p>
    <w:p w14:paraId="22853D97" w14:textId="77777777" w:rsidR="00D06782" w:rsidRDefault="00D06782" w:rsidP="00315367">
      <w:pPr>
        <w:spacing w:line="360" w:lineRule="auto"/>
        <w:rPr>
          <w:rFonts w:ascii="Times New Roman" w:eastAsia="Times New Roman" w:hAnsi="Times New Roman" w:cs="Times New Roman"/>
        </w:rPr>
      </w:pPr>
    </w:p>
    <w:p w14:paraId="3121F134" w14:textId="77777777" w:rsidR="00D06782" w:rsidRDefault="00D06782" w:rsidP="00315367">
      <w:pPr>
        <w:spacing w:line="360" w:lineRule="auto"/>
        <w:rPr>
          <w:rFonts w:ascii="Times New Roman" w:eastAsia="Times New Roman" w:hAnsi="Times New Roman" w:cs="Times New Roman"/>
        </w:rPr>
      </w:pPr>
    </w:p>
    <w:p w14:paraId="0C5405B0" w14:textId="77777777" w:rsidR="00D06782" w:rsidRDefault="00D06782" w:rsidP="00315367">
      <w:pPr>
        <w:spacing w:line="360" w:lineRule="auto"/>
        <w:rPr>
          <w:rFonts w:ascii="Times New Roman" w:eastAsia="Times New Roman" w:hAnsi="Times New Roman" w:cs="Times New Roman"/>
        </w:rPr>
      </w:pPr>
    </w:p>
    <w:p w14:paraId="159F6769" w14:textId="77777777" w:rsidR="00D06782" w:rsidRDefault="00D06782" w:rsidP="00315367">
      <w:pPr>
        <w:spacing w:line="360" w:lineRule="auto"/>
        <w:rPr>
          <w:rFonts w:ascii="Times New Roman" w:eastAsia="Times New Roman" w:hAnsi="Times New Roman" w:cs="Times New Roman"/>
        </w:rPr>
      </w:pPr>
    </w:p>
    <w:p w14:paraId="4D69AC50" w14:textId="77777777" w:rsidR="00D06782" w:rsidRDefault="00D06782" w:rsidP="00315367">
      <w:pPr>
        <w:spacing w:line="360" w:lineRule="auto"/>
        <w:rPr>
          <w:rFonts w:ascii="Times New Roman" w:eastAsia="Times New Roman" w:hAnsi="Times New Roman" w:cs="Times New Roman"/>
        </w:rPr>
      </w:pPr>
    </w:p>
    <w:p w14:paraId="7DA9805C" w14:textId="77777777" w:rsidR="00D06782" w:rsidRPr="00DB1715" w:rsidRDefault="00D06782" w:rsidP="00315367">
      <w:pPr>
        <w:spacing w:line="360" w:lineRule="auto"/>
        <w:rPr>
          <w:rFonts w:ascii="Times New Roman" w:eastAsia="Times New Roman" w:hAnsi="Times New Roman" w:cs="Times New Roman"/>
        </w:rPr>
      </w:pPr>
    </w:p>
    <w:p w14:paraId="39A516C6" w14:textId="1C168DFD" w:rsidR="006256E0" w:rsidRPr="00A55334" w:rsidRDefault="00B719D2" w:rsidP="00315367">
      <w:pPr>
        <w:pStyle w:val="Heading2"/>
        <w:spacing w:line="360" w:lineRule="auto"/>
        <w:rPr>
          <w:rFonts w:eastAsia="Times New Roman" w:cs="Times New Roman"/>
          <w:b/>
          <w:szCs w:val="28"/>
        </w:rPr>
      </w:pPr>
      <w:bookmarkStart w:id="60" w:name="_Toc434648207"/>
      <w:bookmarkStart w:id="61" w:name="_Toc756288176"/>
      <w:bookmarkStart w:id="62" w:name="_Toc166766955"/>
      <w:r w:rsidRPr="19452E4A">
        <w:rPr>
          <w:rFonts w:eastAsia="Times New Roman" w:cs="Times New Roman"/>
          <w:b/>
        </w:rPr>
        <w:lastRenderedPageBreak/>
        <w:t>6</w:t>
      </w:r>
      <w:r w:rsidR="006256E0" w:rsidRPr="19452E4A">
        <w:rPr>
          <w:rFonts w:eastAsia="Times New Roman" w:cs="Times New Roman"/>
          <w:b/>
        </w:rPr>
        <w:t>.4 Friction</w:t>
      </w:r>
      <w:bookmarkEnd w:id="60"/>
      <w:bookmarkEnd w:id="61"/>
      <w:bookmarkEnd w:id="62"/>
    </w:p>
    <w:p w14:paraId="0D678DAA" w14:textId="77777777" w:rsidR="006256E0" w:rsidRPr="00DB1715" w:rsidRDefault="006256E0" w:rsidP="00315367">
      <w:pPr>
        <w:spacing w:line="360" w:lineRule="auto"/>
        <w:rPr>
          <w:rFonts w:ascii="Times New Roman" w:eastAsia="Times New Roman" w:hAnsi="Times New Roman" w:cs="Times New Roman"/>
        </w:rPr>
      </w:pPr>
    </w:p>
    <w:p w14:paraId="2AB10B85" w14:textId="0D8DDB56" w:rsidR="006256E0" w:rsidRPr="00DB1715" w:rsidRDefault="05C8DD15" w:rsidP="00315367">
      <w:pPr>
        <w:spacing w:line="360" w:lineRule="auto"/>
        <w:rPr>
          <w:rFonts w:ascii="Times New Roman" w:eastAsia="Times New Roman" w:hAnsi="Times New Roman" w:cs="Times New Roman"/>
        </w:rPr>
      </w:pPr>
      <w:r w:rsidRPr="00DB1715">
        <w:rPr>
          <w:rFonts w:ascii="Times New Roman" w:eastAsia="Times New Roman" w:hAnsi="Times New Roman" w:cs="Times New Roman"/>
        </w:rPr>
        <w:t xml:space="preserve">Friction has a significant impact on the OSOYOO V2.1 Robot Car's handling, traction, and overall performance, making it essential to the vehicle's dynamics and control. To increase stability and responsiveness, the car's mechanical design and control algorithms can be optimized by knowing and computing the frictional forces at play. </w:t>
      </w:r>
    </w:p>
    <w:p w14:paraId="34961E09" w14:textId="2954C846"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Friction is the resistive force that occurs when two surfaces interact, such as the contact between the car’s tires and the track surface. It is essential for traction, allowing the car to accelerate, decelerate, and steer effectively. The coefficient of friction (</w:t>
      </w:r>
      <w:r w:rsidR="0044433C" w:rsidRPr="3D4EF9FA">
        <w:rPr>
          <w:rFonts w:ascii="Times New Roman" w:eastAsia="Times New Roman" w:hAnsi="Times New Roman" w:cs="Times New Roman"/>
        </w:rPr>
        <w:t>µ</w:t>
      </w:r>
      <w:r w:rsidRPr="3D4EF9FA">
        <w:rPr>
          <w:rFonts w:ascii="Times New Roman" w:eastAsia="Times New Roman" w:hAnsi="Times New Roman" w:cs="Times New Roman"/>
        </w:rPr>
        <w:t>) and the normal force (</w:t>
      </w:r>
      <w:r w:rsidR="00634A29" w:rsidRPr="3D4EF9FA">
        <w:rPr>
          <w:rFonts w:ascii="Times New Roman" w:eastAsia="Times New Roman" w:hAnsi="Times New Roman" w:cs="Times New Roman"/>
        </w:rPr>
        <w:t>N</w:t>
      </w:r>
      <w:r w:rsidRPr="3D4EF9FA">
        <w:rPr>
          <w:rFonts w:ascii="Times New Roman" w:eastAsia="Times New Roman" w:hAnsi="Times New Roman" w:cs="Times New Roman"/>
        </w:rPr>
        <w:t>) between the tires and the track determine the frictional force.</w:t>
      </w:r>
    </w:p>
    <w:p w14:paraId="7E0B21F2" w14:textId="77777777" w:rsidR="006256E0" w:rsidRPr="00DB1715" w:rsidRDefault="006256E0" w:rsidP="00315367">
      <w:pPr>
        <w:spacing w:line="360" w:lineRule="auto"/>
        <w:rPr>
          <w:rFonts w:ascii="Times New Roman" w:eastAsia="Times New Roman" w:hAnsi="Times New Roman" w:cs="Times New Roman"/>
        </w:rPr>
      </w:pPr>
    </w:p>
    <w:p w14:paraId="0C224996" w14:textId="2B78398F" w:rsidR="006256E0" w:rsidRPr="00DB1715" w:rsidRDefault="006256E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Types of Friction</w:t>
      </w:r>
    </w:p>
    <w:p w14:paraId="1A6DBEF6" w14:textId="77777777" w:rsidR="006256E0" w:rsidRPr="00DB1715" w:rsidRDefault="006256E0" w:rsidP="00315367">
      <w:pPr>
        <w:spacing w:line="360" w:lineRule="auto"/>
        <w:rPr>
          <w:rFonts w:ascii="Times New Roman" w:eastAsia="Times New Roman" w:hAnsi="Times New Roman" w:cs="Times New Roman"/>
        </w:rPr>
      </w:pPr>
    </w:p>
    <w:p w14:paraId="7F439112" w14:textId="6D28D3C5" w:rsidR="006256E0" w:rsidRPr="00DB1715" w:rsidRDefault="00415E1F"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006256E0" w:rsidRPr="3D4EF9FA">
        <w:rPr>
          <w:rFonts w:ascii="Times New Roman" w:eastAsia="Times New Roman" w:hAnsi="Times New Roman" w:cs="Times New Roman"/>
        </w:rPr>
        <w:t>Static Friction: The force that must be overcome to start moving from rest.</w:t>
      </w:r>
    </w:p>
    <w:p w14:paraId="2F18FF85" w14:textId="784D7DAB" w:rsidR="006256E0" w:rsidRPr="00DB1715" w:rsidRDefault="00415E1F"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006256E0" w:rsidRPr="3D4EF9FA">
        <w:rPr>
          <w:rFonts w:ascii="Times New Roman" w:eastAsia="Times New Roman" w:hAnsi="Times New Roman" w:cs="Times New Roman"/>
        </w:rPr>
        <w:t>Kinetic Friction: The force that opposes the motion of the car once it is already moving.</w:t>
      </w:r>
    </w:p>
    <w:p w14:paraId="6D0F6B61" w14:textId="1EDB185A"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calculate the frictional force (</w:t>
      </w:r>
      <w:r w:rsidR="00071E1C" w:rsidRPr="3D4EF9FA">
        <w:rPr>
          <w:rFonts w:ascii="Times New Roman" w:eastAsia="Times New Roman" w:hAnsi="Times New Roman" w:cs="Times New Roman"/>
          <w:i/>
        </w:rPr>
        <w:t>F</w:t>
      </w:r>
      <w:r w:rsidR="00071E1C" w:rsidRPr="3D4EF9FA">
        <w:rPr>
          <w:rFonts w:ascii="Times New Roman" w:eastAsia="Times New Roman" w:hAnsi="Times New Roman" w:cs="Times New Roman"/>
          <w:i/>
          <w:vertAlign w:val="subscript"/>
        </w:rPr>
        <w:t>F</w:t>
      </w:r>
      <w:r w:rsidRPr="3D4EF9FA">
        <w:rPr>
          <w:rFonts w:ascii="Times New Roman" w:eastAsia="Times New Roman" w:hAnsi="Times New Roman" w:cs="Times New Roman"/>
        </w:rPr>
        <w:t>) for each wheel, the following formula is used:</w:t>
      </w:r>
    </w:p>
    <w:p w14:paraId="03974ED2" w14:textId="77777777" w:rsidR="006256E0" w:rsidRPr="00DB1715" w:rsidRDefault="006256E0" w:rsidP="00315367">
      <w:pPr>
        <w:spacing w:line="360" w:lineRule="auto"/>
        <w:rPr>
          <w:rFonts w:ascii="Times New Roman" w:eastAsia="Times New Roman" w:hAnsi="Times New Roman" w:cs="Times New Roman"/>
        </w:rPr>
      </w:pPr>
    </w:p>
    <w:p w14:paraId="3F1163DC" w14:textId="5E84BFFA" w:rsidR="006256E0" w:rsidRPr="00DB1715" w:rsidRDefault="001F5B99"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i/>
        </w:rPr>
        <w:t>F</w:t>
      </w:r>
      <w:r w:rsidRPr="3D4EF9FA">
        <w:rPr>
          <w:rFonts w:ascii="Times New Roman" w:eastAsia="Times New Roman" w:hAnsi="Times New Roman" w:cs="Times New Roman"/>
          <w:i/>
          <w:vertAlign w:val="subscript"/>
        </w:rPr>
        <w:t>F</w:t>
      </w:r>
      <w:r w:rsidR="006B0ABD" w:rsidRPr="3D4EF9FA">
        <w:rPr>
          <w:rFonts w:ascii="Times New Roman" w:eastAsia="Times New Roman" w:hAnsi="Times New Roman" w:cs="Times New Roman"/>
          <w:i/>
          <w:vertAlign w:val="subscript"/>
        </w:rPr>
        <w:t xml:space="preserve"> = </w:t>
      </w:r>
      <w:r w:rsidR="006B0ABD" w:rsidRPr="3D4EF9FA">
        <w:rPr>
          <w:rFonts w:ascii="Times New Roman" w:eastAsia="Times New Roman" w:hAnsi="Times New Roman" w:cs="Times New Roman"/>
        </w:rPr>
        <w:t>µ N</w:t>
      </w:r>
    </w:p>
    <w:p w14:paraId="1930D25B" w14:textId="705E50EB"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Where:</w:t>
      </w:r>
    </w:p>
    <w:p w14:paraId="0102A1F6" w14:textId="1EC11367"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000C20CB" w:rsidRPr="3D4EF9FA">
        <w:rPr>
          <w:rFonts w:ascii="Times New Roman" w:eastAsia="Times New Roman" w:hAnsi="Times New Roman" w:cs="Times New Roman"/>
        </w:rPr>
        <w:t>µ</w:t>
      </w:r>
      <w:r w:rsidRPr="3D4EF9FA">
        <w:rPr>
          <w:rFonts w:ascii="Times New Roman" w:eastAsia="Times New Roman" w:hAnsi="Times New Roman" w:cs="Times New Roman"/>
        </w:rPr>
        <w:t xml:space="preserve"> is the coefficient of friction between the tire and the track.</w:t>
      </w:r>
    </w:p>
    <w:p w14:paraId="5D0C16FC" w14:textId="2C862D1C"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000C20CB" w:rsidRPr="3D4EF9FA">
        <w:rPr>
          <w:rFonts w:ascii="Times New Roman" w:eastAsia="Times New Roman" w:hAnsi="Times New Roman" w:cs="Times New Roman"/>
        </w:rPr>
        <w:t xml:space="preserve">N </w:t>
      </w:r>
      <w:r w:rsidRPr="3D4EF9FA">
        <w:rPr>
          <w:rFonts w:ascii="Times New Roman" w:eastAsia="Times New Roman" w:hAnsi="Times New Roman" w:cs="Times New Roman"/>
        </w:rPr>
        <w:t>is the normal force, which is the weight of the car distributed across each wheel.</w:t>
      </w:r>
    </w:p>
    <w:p w14:paraId="33DA995D" w14:textId="77777777" w:rsidR="006256E0" w:rsidRPr="00DB1715" w:rsidRDefault="006256E0" w:rsidP="00315367">
      <w:pPr>
        <w:spacing w:line="360" w:lineRule="auto"/>
        <w:rPr>
          <w:rFonts w:ascii="Times New Roman" w:eastAsia="Times New Roman" w:hAnsi="Times New Roman" w:cs="Times New Roman"/>
        </w:rPr>
      </w:pPr>
    </w:p>
    <w:p w14:paraId="643A6597" w14:textId="1D53DC13"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Given the mass of each wheel and assuming the coefficient of friction and normal force are the same for each wheel, we can calculate the frictional force for the entire car.</w:t>
      </w:r>
    </w:p>
    <w:p w14:paraId="2F5845C5" w14:textId="77777777" w:rsidR="006256E0" w:rsidRPr="00DB1715" w:rsidRDefault="006256E0" w:rsidP="00315367">
      <w:pPr>
        <w:spacing w:line="360" w:lineRule="auto"/>
        <w:rPr>
          <w:rFonts w:ascii="Times New Roman" w:eastAsia="Times New Roman" w:hAnsi="Times New Roman" w:cs="Times New Roman"/>
        </w:rPr>
      </w:pPr>
    </w:p>
    <w:p w14:paraId="15D73796" w14:textId="77777777" w:rsidR="006256E0" w:rsidRPr="00DB1715" w:rsidRDefault="006256E0" w:rsidP="00315367">
      <w:pPr>
        <w:spacing w:line="360" w:lineRule="auto"/>
        <w:rPr>
          <w:rFonts w:ascii="Times New Roman" w:eastAsia="Times New Roman" w:hAnsi="Times New Roman" w:cs="Times New Roman"/>
        </w:rPr>
      </w:pPr>
    </w:p>
    <w:p w14:paraId="79D32137" w14:textId="3ECA829B" w:rsidR="006256E0" w:rsidRPr="00DB1715" w:rsidRDefault="00F31FF2"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Again, c</w:t>
      </w:r>
      <w:r w:rsidR="006256E0" w:rsidRPr="3D4EF9FA">
        <w:rPr>
          <w:rFonts w:ascii="Times New Roman" w:eastAsia="Times New Roman" w:hAnsi="Times New Roman" w:cs="Times New Roman"/>
        </w:rPr>
        <w:t>onvert</w:t>
      </w:r>
      <w:r w:rsidRPr="3D4EF9FA">
        <w:rPr>
          <w:rFonts w:ascii="Times New Roman" w:eastAsia="Times New Roman" w:hAnsi="Times New Roman" w:cs="Times New Roman"/>
        </w:rPr>
        <w:t>ing</w:t>
      </w:r>
      <w:r w:rsidR="006256E0" w:rsidRPr="3D4EF9FA">
        <w:rPr>
          <w:rFonts w:ascii="Times New Roman" w:eastAsia="Times New Roman" w:hAnsi="Times New Roman" w:cs="Times New Roman"/>
        </w:rPr>
        <w:t xml:space="preserve"> </w:t>
      </w:r>
      <w:r w:rsidRPr="3D4EF9FA">
        <w:rPr>
          <w:rFonts w:ascii="Times New Roman" w:eastAsia="Times New Roman" w:hAnsi="Times New Roman" w:cs="Times New Roman"/>
        </w:rPr>
        <w:t>m</w:t>
      </w:r>
      <w:r w:rsidR="006256E0" w:rsidRPr="3D4EF9FA">
        <w:rPr>
          <w:rFonts w:ascii="Times New Roman" w:eastAsia="Times New Roman" w:hAnsi="Times New Roman" w:cs="Times New Roman"/>
        </w:rPr>
        <w:t>asses from Grams to Kilograms:</w:t>
      </w:r>
    </w:p>
    <w:p w14:paraId="33AE2767" w14:textId="2092E4FC" w:rsidR="006256E0" w:rsidRPr="00DB1715" w:rsidRDefault="00BE1C9F"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Then, c</w:t>
      </w:r>
      <w:r w:rsidR="006256E0" w:rsidRPr="3D4EF9FA">
        <w:rPr>
          <w:rFonts w:ascii="Times New Roman" w:eastAsia="Times New Roman" w:hAnsi="Times New Roman" w:cs="Times New Roman"/>
        </w:rPr>
        <w:t>alculat</w:t>
      </w:r>
      <w:r w:rsidRPr="3D4EF9FA">
        <w:rPr>
          <w:rFonts w:ascii="Times New Roman" w:eastAsia="Times New Roman" w:hAnsi="Times New Roman" w:cs="Times New Roman"/>
        </w:rPr>
        <w:t>ing</w:t>
      </w:r>
      <w:r w:rsidR="006256E0" w:rsidRPr="3D4EF9FA">
        <w:rPr>
          <w:rFonts w:ascii="Times New Roman" w:eastAsia="Times New Roman" w:hAnsi="Times New Roman" w:cs="Times New Roman"/>
        </w:rPr>
        <w:t xml:space="preserve"> the Force</w:t>
      </w:r>
      <w:r w:rsidRPr="3D4EF9FA">
        <w:rPr>
          <w:rFonts w:ascii="Times New Roman" w:eastAsia="Times New Roman" w:hAnsi="Times New Roman" w:cs="Times New Roman"/>
        </w:rPr>
        <w:t xml:space="preserve"> </w:t>
      </w:r>
      <w:r w:rsidR="006256E0" w:rsidRPr="3D4EF9FA">
        <w:rPr>
          <w:rFonts w:ascii="Times New Roman" w:eastAsia="Times New Roman" w:hAnsi="Times New Roman" w:cs="Times New Roman"/>
        </w:rPr>
        <w:t>(N) for each wheel:</w:t>
      </w:r>
    </w:p>
    <w:p w14:paraId="42B011FA" w14:textId="1676E98D" w:rsidR="00084499" w:rsidRPr="00DB1715" w:rsidRDefault="0090236D" w:rsidP="00315367">
      <w:pPr>
        <w:spacing w:line="360" w:lineRule="auto"/>
        <w:jc w:val="center"/>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 xml:space="preserve"> </m:t>
          </m:r>
          <m:r>
            <w:rPr>
              <w:rFonts w:ascii="Cambria Math" w:hAnsi="Cambria Math" w:cs="Times New Roman"/>
            </w:rPr>
            <m:t>g</m:t>
          </m:r>
        </m:oMath>
      </m:oMathPara>
    </w:p>
    <w:p w14:paraId="65C96483" w14:textId="1FC30316" w:rsidR="006256E0" w:rsidRPr="00DB1715" w:rsidRDefault="006256E0" w:rsidP="00315367">
      <w:pPr>
        <w:spacing w:line="360" w:lineRule="auto"/>
        <w:rPr>
          <w:rFonts w:ascii="Times New Roman" w:eastAsia="Times New Roman" w:hAnsi="Times New Roman" w:cs="Times New Roman"/>
          <w:vertAlign w:val="superscript"/>
        </w:rPr>
      </w:pPr>
      <w:r w:rsidRPr="3D4EF9FA">
        <w:rPr>
          <w:rFonts w:ascii="Times New Roman" w:eastAsia="Times New Roman" w:hAnsi="Times New Roman" w:cs="Times New Roman"/>
        </w:rPr>
        <w:t xml:space="preserve">   Where </w:t>
      </w:r>
      <m:oMath>
        <m:r>
          <w:rPr>
            <w:rFonts w:ascii="Cambria Math" w:hAnsi="Cambria Math" w:cs="Times New Roman"/>
          </w:rPr>
          <m:t>g</m:t>
        </m:r>
      </m:oMath>
      <w:r w:rsidR="00264612" w:rsidRPr="3D4EF9FA">
        <w:rPr>
          <w:rFonts w:ascii="Times New Roman" w:eastAsia="Times New Roman" w:hAnsi="Times New Roman" w:cs="Times New Roman"/>
        </w:rPr>
        <w:t xml:space="preserve"> = </w:t>
      </w:r>
      <w:r w:rsidRPr="3D4EF9FA">
        <w:rPr>
          <w:rFonts w:ascii="Times New Roman" w:eastAsia="Times New Roman" w:hAnsi="Times New Roman" w:cs="Times New Roman"/>
        </w:rPr>
        <w:t>9.</w:t>
      </w:r>
      <w:r w:rsidR="00264612" w:rsidRPr="3D4EF9FA">
        <w:rPr>
          <w:rFonts w:ascii="Times New Roman" w:eastAsia="Times New Roman" w:hAnsi="Times New Roman" w:cs="Times New Roman"/>
        </w:rPr>
        <w:t>81 m</w:t>
      </w:r>
      <w:r w:rsidR="005A1475" w:rsidRPr="3D4EF9FA">
        <w:rPr>
          <w:rFonts w:ascii="Times New Roman" w:eastAsia="Times New Roman" w:hAnsi="Times New Roman" w:cs="Times New Roman"/>
        </w:rPr>
        <w:t>/s</w:t>
      </w:r>
      <w:r w:rsidR="005A1475" w:rsidRPr="3D4EF9FA">
        <w:rPr>
          <w:rFonts w:ascii="Times New Roman" w:eastAsia="Times New Roman" w:hAnsi="Times New Roman" w:cs="Times New Roman"/>
          <w:vertAlign w:val="superscript"/>
        </w:rPr>
        <w:t>2</w:t>
      </w:r>
    </w:p>
    <w:p w14:paraId="7A21CFE0" w14:textId="77777777" w:rsidR="006256E0" w:rsidRPr="00DB1715" w:rsidRDefault="006256E0" w:rsidP="00315367">
      <w:pPr>
        <w:spacing w:line="360" w:lineRule="auto"/>
        <w:rPr>
          <w:rFonts w:ascii="Times New Roman" w:eastAsia="Times New Roman" w:hAnsi="Times New Roman" w:cs="Times New Roman"/>
        </w:rPr>
      </w:pPr>
    </w:p>
    <w:p w14:paraId="7E30BFDA" w14:textId="3F9CFC0A"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left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3D4EF9FA">
        <w:rPr>
          <w:rFonts w:ascii="Times New Roman" w:eastAsia="Times New Roman" w:hAnsi="Times New Roman" w:cs="Times New Roman"/>
        </w:rPr>
        <w:t xml:space="preserve">= 0.192 </w:t>
      </w:r>
      <w:r w:rsidR="005A1475" w:rsidRPr="3D4EF9FA">
        <w:rPr>
          <w:rFonts w:ascii="Times New Roman" w:eastAsia="Times New Roman" w:hAnsi="Times New Roman" w:cs="Times New Roman"/>
        </w:rPr>
        <w:t>*</w:t>
      </w:r>
      <w:r w:rsidRPr="3D4EF9FA">
        <w:rPr>
          <w:rFonts w:ascii="Times New Roman" w:eastAsia="Times New Roman" w:hAnsi="Times New Roman" w:cs="Times New Roman"/>
        </w:rPr>
        <w:t xml:space="preserve"> 9.81 = 1.88352 </w:t>
      </w:r>
      <w:r w:rsidR="005A1475" w:rsidRPr="3D4EF9FA">
        <w:rPr>
          <w:rFonts w:ascii="Times New Roman" w:eastAsia="Times New Roman" w:hAnsi="Times New Roman" w:cs="Times New Roman"/>
        </w:rPr>
        <w:t>N</w:t>
      </w:r>
    </w:p>
    <w:p w14:paraId="2F3D1B96" w14:textId="32171127"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right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3D4EF9FA">
        <w:rPr>
          <w:rFonts w:ascii="Times New Roman" w:eastAsia="Times New Roman" w:hAnsi="Times New Roman" w:cs="Times New Roman"/>
        </w:rPr>
        <w:t xml:space="preserve">= 0.153 </w:t>
      </w:r>
      <w:r w:rsidR="005A1475" w:rsidRPr="3D4EF9FA">
        <w:rPr>
          <w:rFonts w:ascii="Times New Roman" w:eastAsia="Times New Roman" w:hAnsi="Times New Roman" w:cs="Times New Roman"/>
        </w:rPr>
        <w:t>*</w:t>
      </w:r>
      <w:r w:rsidRPr="3D4EF9FA">
        <w:rPr>
          <w:rFonts w:ascii="Times New Roman" w:eastAsia="Times New Roman" w:hAnsi="Times New Roman" w:cs="Times New Roman"/>
        </w:rPr>
        <w:t xml:space="preserve"> 9.81 = 1.50093 </w:t>
      </w:r>
      <w:r w:rsidR="005A1475" w:rsidRPr="3D4EF9FA">
        <w:rPr>
          <w:rFonts w:ascii="Times New Roman" w:eastAsia="Times New Roman" w:hAnsi="Times New Roman" w:cs="Times New Roman"/>
        </w:rPr>
        <w:t>N</w:t>
      </w:r>
    </w:p>
    <w:p w14:paraId="56581A0A" w14:textId="195F3D8B"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left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oMath>
      <w:r w:rsidRPr="3D4EF9FA">
        <w:rPr>
          <w:rFonts w:ascii="Times New Roman" w:eastAsia="Times New Roman" w:hAnsi="Times New Roman" w:cs="Times New Roman"/>
        </w:rPr>
        <w:t xml:space="preserve"> = 0.206 </w:t>
      </w:r>
      <w:r w:rsidR="005A1475" w:rsidRPr="3D4EF9FA">
        <w:rPr>
          <w:rFonts w:ascii="Times New Roman" w:eastAsia="Times New Roman" w:hAnsi="Times New Roman" w:cs="Times New Roman"/>
        </w:rPr>
        <w:t>*</w:t>
      </w:r>
      <w:r w:rsidRPr="3D4EF9FA">
        <w:rPr>
          <w:rFonts w:ascii="Times New Roman" w:eastAsia="Times New Roman" w:hAnsi="Times New Roman" w:cs="Times New Roman"/>
        </w:rPr>
        <w:t xml:space="preserve"> 9.81 = 2.01986</w:t>
      </w:r>
      <w:r w:rsidR="005A1475" w:rsidRPr="3D4EF9FA">
        <w:rPr>
          <w:rFonts w:ascii="Times New Roman" w:eastAsia="Times New Roman" w:hAnsi="Times New Roman" w:cs="Times New Roman"/>
        </w:rPr>
        <w:t xml:space="preserve"> N</w:t>
      </w:r>
    </w:p>
    <w:p w14:paraId="0CEBD597" w14:textId="6E1EC7B6"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right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4</m:t>
            </m:r>
          </m:sub>
        </m:sSub>
      </m:oMath>
      <w:r w:rsidRPr="3D4EF9FA">
        <w:rPr>
          <w:rFonts w:ascii="Times New Roman" w:eastAsia="Times New Roman" w:hAnsi="Times New Roman" w:cs="Times New Roman"/>
        </w:rPr>
        <w:t xml:space="preserve"> = 0.217</w:t>
      </w:r>
      <w:r w:rsidR="005A1475"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 9.81 = 2.12877 </w:t>
      </w:r>
      <w:r w:rsidR="005A1475" w:rsidRPr="3D4EF9FA">
        <w:rPr>
          <w:rFonts w:ascii="Times New Roman" w:eastAsia="Times New Roman" w:hAnsi="Times New Roman" w:cs="Times New Roman"/>
        </w:rPr>
        <w:t>N</w:t>
      </w:r>
    </w:p>
    <w:p w14:paraId="4E6DC12B" w14:textId="77777777" w:rsidR="006256E0" w:rsidRPr="00DB1715" w:rsidRDefault="006256E0" w:rsidP="00315367">
      <w:pPr>
        <w:spacing w:line="360" w:lineRule="auto"/>
        <w:rPr>
          <w:rFonts w:ascii="Times New Roman" w:eastAsia="Times New Roman" w:hAnsi="Times New Roman" w:cs="Times New Roman"/>
        </w:rPr>
      </w:pPr>
    </w:p>
    <w:p w14:paraId="63987B1E" w14:textId="28E32EAC" w:rsidR="006256E0" w:rsidRPr="00DB1715" w:rsidRDefault="005A1475"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So, a</w:t>
      </w:r>
      <w:r w:rsidR="006256E0" w:rsidRPr="3D4EF9FA">
        <w:rPr>
          <w:rFonts w:ascii="Times New Roman" w:eastAsia="Times New Roman" w:hAnsi="Times New Roman" w:cs="Times New Roman"/>
        </w:rPr>
        <w:t>ssum</w:t>
      </w:r>
      <w:r w:rsidRPr="3D4EF9FA">
        <w:rPr>
          <w:rFonts w:ascii="Times New Roman" w:eastAsia="Times New Roman" w:hAnsi="Times New Roman" w:cs="Times New Roman"/>
        </w:rPr>
        <w:t>ing</w:t>
      </w:r>
      <w:r w:rsidR="006256E0" w:rsidRPr="3D4EF9FA">
        <w:rPr>
          <w:rFonts w:ascii="Times New Roman" w:eastAsia="Times New Roman" w:hAnsi="Times New Roman" w:cs="Times New Roman"/>
        </w:rPr>
        <w:t xml:space="preserve"> a Coefficient of Friction</w:t>
      </w:r>
      <w:r w:rsidRPr="3D4EF9FA">
        <w:rPr>
          <w:rFonts w:ascii="Times New Roman" w:eastAsia="Times New Roman" w:hAnsi="Times New Roman" w:cs="Times New Roman"/>
        </w:rPr>
        <w:t xml:space="preserve"> µ</w:t>
      </w:r>
      <w:r w:rsidR="006256E0" w:rsidRPr="3D4EF9FA">
        <w:rPr>
          <w:rFonts w:ascii="Times New Roman" w:eastAsia="Times New Roman" w:hAnsi="Times New Roman" w:cs="Times New Roman"/>
        </w:rPr>
        <w:t>:</w:t>
      </w:r>
    </w:p>
    <w:p w14:paraId="6BB80856" w14:textId="77777777" w:rsidR="006256E0" w:rsidRPr="00DB1715" w:rsidRDefault="006256E0" w:rsidP="00315367">
      <w:pPr>
        <w:spacing w:line="360" w:lineRule="auto"/>
        <w:rPr>
          <w:rFonts w:ascii="Times New Roman" w:eastAsia="Times New Roman" w:hAnsi="Times New Roman" w:cs="Times New Roman"/>
        </w:rPr>
      </w:pPr>
    </w:p>
    <w:p w14:paraId="0E24AE4D" w14:textId="011CC696"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Let's assume </w:t>
      </w:r>
      <w:r w:rsidR="005A1475" w:rsidRPr="3D4EF9FA">
        <w:rPr>
          <w:rFonts w:ascii="Times New Roman" w:eastAsia="Times New Roman" w:hAnsi="Times New Roman" w:cs="Times New Roman"/>
        </w:rPr>
        <w:t xml:space="preserve">µ </w:t>
      </w:r>
      <w:r w:rsidRPr="3D4EF9FA">
        <w:rPr>
          <w:rFonts w:ascii="Times New Roman" w:eastAsia="Times New Roman" w:hAnsi="Times New Roman" w:cs="Times New Roman"/>
        </w:rPr>
        <w:t>= 0.7 for the rubber tires on a typical track surface.</w:t>
      </w:r>
    </w:p>
    <w:p w14:paraId="45AAA2A2" w14:textId="11EBFDB7" w:rsidR="006256E0" w:rsidRPr="00DB1715" w:rsidRDefault="008C64DD" w:rsidP="00315367">
      <w:pPr>
        <w:spacing w:line="360" w:lineRule="auto"/>
        <w:rPr>
          <w:rFonts w:ascii="Times New Roman" w:eastAsia="Times New Roman" w:hAnsi="Times New Roman" w:cs="Times New Roman"/>
          <w:vertAlign w:val="subscript"/>
        </w:rPr>
      </w:pPr>
      <w:r w:rsidRPr="3D4EF9FA">
        <w:rPr>
          <w:rFonts w:ascii="Times New Roman" w:eastAsia="Times New Roman" w:hAnsi="Times New Roman" w:cs="Times New Roman"/>
        </w:rPr>
        <w:t>So</w:t>
      </w:r>
      <w:r w:rsidR="009D1E0F" w:rsidRPr="3D4EF9FA">
        <w:rPr>
          <w:rFonts w:ascii="Times New Roman" w:eastAsia="Times New Roman" w:hAnsi="Times New Roman" w:cs="Times New Roman"/>
        </w:rPr>
        <w:t xml:space="preserve">, </w:t>
      </w:r>
      <w:r w:rsidR="00F836CA" w:rsidRPr="3D4EF9FA">
        <w:rPr>
          <w:rFonts w:ascii="Times New Roman" w:eastAsia="Times New Roman" w:hAnsi="Times New Roman" w:cs="Times New Roman"/>
        </w:rPr>
        <w:t>F</w:t>
      </w:r>
      <w:r w:rsidR="00F836CA" w:rsidRPr="3D4EF9FA">
        <w:rPr>
          <w:rFonts w:ascii="Times New Roman" w:eastAsia="Times New Roman" w:hAnsi="Times New Roman" w:cs="Times New Roman"/>
          <w:vertAlign w:val="subscript"/>
        </w:rPr>
        <w:t>F</w:t>
      </w:r>
      <w:r w:rsidR="00F836CA" w:rsidRPr="3D4EF9FA">
        <w:rPr>
          <w:rFonts w:ascii="Times New Roman" w:eastAsia="Times New Roman" w:hAnsi="Times New Roman" w:cs="Times New Roman"/>
        </w:rPr>
        <w:t xml:space="preserve"> = µ x N</w:t>
      </w:r>
      <w:r w:rsidR="00F836CA" w:rsidRPr="3D4EF9FA">
        <w:rPr>
          <w:rFonts w:ascii="Times New Roman" w:eastAsia="Times New Roman" w:hAnsi="Times New Roman" w:cs="Times New Roman"/>
          <w:vertAlign w:val="subscript"/>
        </w:rPr>
        <w:t>i</w:t>
      </w:r>
    </w:p>
    <w:p w14:paraId="3E2E09AD" w14:textId="78E7FC84"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left wheel: </w:t>
      </w:r>
      <w:r w:rsidR="008C64DD" w:rsidRPr="3D4EF9FA">
        <w:rPr>
          <w:rFonts w:ascii="Times New Roman" w:eastAsia="Times New Roman" w:hAnsi="Times New Roman" w:cs="Times New Roman"/>
        </w:rPr>
        <w:t>F</w:t>
      </w:r>
      <w:r w:rsidR="008C64DD" w:rsidRPr="3D4EF9FA">
        <w:rPr>
          <w:rFonts w:ascii="Times New Roman" w:eastAsia="Times New Roman" w:hAnsi="Times New Roman" w:cs="Times New Roman"/>
          <w:vertAlign w:val="subscript"/>
        </w:rPr>
        <w:t>F1</w:t>
      </w:r>
      <w:r w:rsidR="008C64DD"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 0.7 </w:t>
      </w:r>
      <w:r w:rsidR="008C64DD" w:rsidRPr="3D4EF9FA">
        <w:rPr>
          <w:rFonts w:ascii="Times New Roman" w:eastAsia="Times New Roman" w:hAnsi="Times New Roman" w:cs="Times New Roman"/>
        </w:rPr>
        <w:t>*</w:t>
      </w:r>
      <w:r w:rsidRPr="3D4EF9FA">
        <w:rPr>
          <w:rFonts w:ascii="Times New Roman" w:eastAsia="Times New Roman" w:hAnsi="Times New Roman" w:cs="Times New Roman"/>
        </w:rPr>
        <w:t xml:space="preserve"> 1.88352 = 1.31846 </w:t>
      </w:r>
      <w:r w:rsidR="008C64DD" w:rsidRPr="3D4EF9FA">
        <w:rPr>
          <w:rFonts w:ascii="Times New Roman" w:eastAsia="Times New Roman" w:hAnsi="Times New Roman" w:cs="Times New Roman"/>
        </w:rPr>
        <w:t>N</w:t>
      </w:r>
    </w:p>
    <w:p w14:paraId="0736101C" w14:textId="67C6EA2C"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right wheel: </w:t>
      </w:r>
      <w:r w:rsidR="008C64DD" w:rsidRPr="3D4EF9FA">
        <w:rPr>
          <w:rFonts w:ascii="Times New Roman" w:eastAsia="Times New Roman" w:hAnsi="Times New Roman" w:cs="Times New Roman"/>
        </w:rPr>
        <w:t>F</w:t>
      </w:r>
      <w:r w:rsidR="008C64DD" w:rsidRPr="3D4EF9FA">
        <w:rPr>
          <w:rFonts w:ascii="Times New Roman" w:eastAsia="Times New Roman" w:hAnsi="Times New Roman" w:cs="Times New Roman"/>
          <w:vertAlign w:val="subscript"/>
        </w:rPr>
        <w:t>F2</w:t>
      </w:r>
      <w:r w:rsidRPr="3D4EF9FA">
        <w:rPr>
          <w:rFonts w:ascii="Times New Roman" w:eastAsia="Times New Roman" w:hAnsi="Times New Roman" w:cs="Times New Roman"/>
        </w:rPr>
        <w:t xml:space="preserve"> = 0.7 </w:t>
      </w:r>
      <w:r w:rsidR="008C64DD" w:rsidRPr="3D4EF9FA">
        <w:rPr>
          <w:rFonts w:ascii="Times New Roman" w:eastAsia="Times New Roman" w:hAnsi="Times New Roman" w:cs="Times New Roman"/>
        </w:rPr>
        <w:t xml:space="preserve">* </w:t>
      </w:r>
      <w:r w:rsidRPr="3D4EF9FA">
        <w:rPr>
          <w:rFonts w:ascii="Times New Roman" w:eastAsia="Times New Roman" w:hAnsi="Times New Roman" w:cs="Times New Roman"/>
        </w:rPr>
        <w:t xml:space="preserve">1.50093 = 1.05065 </w:t>
      </w:r>
      <w:r w:rsidR="008C64DD" w:rsidRPr="3D4EF9FA">
        <w:rPr>
          <w:rFonts w:ascii="Times New Roman" w:eastAsia="Times New Roman" w:hAnsi="Times New Roman" w:cs="Times New Roman"/>
        </w:rPr>
        <w:t>N</w:t>
      </w:r>
    </w:p>
    <w:p w14:paraId="4014C8FB" w14:textId="2E2F94BC"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left wheel: </w:t>
      </w:r>
      <w:r w:rsidR="008C64DD" w:rsidRPr="3D4EF9FA">
        <w:rPr>
          <w:rFonts w:ascii="Times New Roman" w:eastAsia="Times New Roman" w:hAnsi="Times New Roman" w:cs="Times New Roman"/>
        </w:rPr>
        <w:t>F</w:t>
      </w:r>
      <w:r w:rsidR="008C64DD" w:rsidRPr="3D4EF9FA">
        <w:rPr>
          <w:rFonts w:ascii="Times New Roman" w:eastAsia="Times New Roman" w:hAnsi="Times New Roman" w:cs="Times New Roman"/>
          <w:vertAlign w:val="subscript"/>
        </w:rPr>
        <w:t>F3</w:t>
      </w:r>
      <w:r w:rsidRPr="3D4EF9FA">
        <w:rPr>
          <w:rFonts w:ascii="Times New Roman" w:eastAsia="Times New Roman" w:hAnsi="Times New Roman" w:cs="Times New Roman"/>
        </w:rPr>
        <w:t xml:space="preserve"> = 0.7 </w:t>
      </w:r>
      <w:r w:rsidR="008C64DD" w:rsidRPr="3D4EF9FA">
        <w:rPr>
          <w:rFonts w:ascii="Times New Roman" w:eastAsia="Times New Roman" w:hAnsi="Times New Roman" w:cs="Times New Roman"/>
        </w:rPr>
        <w:t>*</w:t>
      </w:r>
      <w:r w:rsidRPr="3D4EF9FA">
        <w:rPr>
          <w:rFonts w:ascii="Times New Roman" w:eastAsia="Times New Roman" w:hAnsi="Times New Roman" w:cs="Times New Roman"/>
        </w:rPr>
        <w:t xml:space="preserve"> 2.01986 = 1.41390 </w:t>
      </w:r>
      <w:r w:rsidR="008C64DD" w:rsidRPr="3D4EF9FA">
        <w:rPr>
          <w:rFonts w:ascii="Times New Roman" w:eastAsia="Times New Roman" w:hAnsi="Times New Roman" w:cs="Times New Roman"/>
        </w:rPr>
        <w:t>N</w:t>
      </w:r>
    </w:p>
    <w:p w14:paraId="786F119B" w14:textId="647D1365"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right wheel: </w:t>
      </w:r>
      <w:r w:rsidR="008C64DD" w:rsidRPr="3D4EF9FA">
        <w:rPr>
          <w:rFonts w:ascii="Times New Roman" w:eastAsia="Times New Roman" w:hAnsi="Times New Roman" w:cs="Times New Roman"/>
        </w:rPr>
        <w:t>F</w:t>
      </w:r>
      <w:r w:rsidR="008C64DD" w:rsidRPr="3D4EF9FA">
        <w:rPr>
          <w:rFonts w:ascii="Times New Roman" w:eastAsia="Times New Roman" w:hAnsi="Times New Roman" w:cs="Times New Roman"/>
          <w:vertAlign w:val="subscript"/>
        </w:rPr>
        <w:t>F4</w:t>
      </w:r>
      <w:r w:rsidRPr="3D4EF9FA">
        <w:rPr>
          <w:rFonts w:ascii="Times New Roman" w:eastAsia="Times New Roman" w:hAnsi="Times New Roman" w:cs="Times New Roman"/>
        </w:rPr>
        <w:t xml:space="preserve"> = 0.7 </w:t>
      </w:r>
      <w:r w:rsidR="008C64DD" w:rsidRPr="3D4EF9FA">
        <w:rPr>
          <w:rFonts w:ascii="Times New Roman" w:eastAsia="Times New Roman" w:hAnsi="Times New Roman" w:cs="Times New Roman"/>
        </w:rPr>
        <w:t>*</w:t>
      </w:r>
      <w:r w:rsidRPr="3D4EF9FA">
        <w:rPr>
          <w:rFonts w:ascii="Times New Roman" w:eastAsia="Times New Roman" w:hAnsi="Times New Roman" w:cs="Times New Roman"/>
        </w:rPr>
        <w:t xml:space="preserve"> 2.1287 = 1.49014 </w:t>
      </w:r>
      <w:r w:rsidR="008C64DD" w:rsidRPr="3D4EF9FA">
        <w:rPr>
          <w:rFonts w:ascii="Times New Roman" w:eastAsia="Times New Roman" w:hAnsi="Times New Roman" w:cs="Times New Roman"/>
        </w:rPr>
        <w:t>N</w:t>
      </w:r>
    </w:p>
    <w:p w14:paraId="58037200" w14:textId="77777777" w:rsidR="006256E0" w:rsidRPr="00DB1715" w:rsidRDefault="006256E0" w:rsidP="00315367">
      <w:pPr>
        <w:spacing w:line="360" w:lineRule="auto"/>
        <w:rPr>
          <w:rFonts w:ascii="Times New Roman" w:eastAsia="Times New Roman" w:hAnsi="Times New Roman" w:cs="Times New Roman"/>
        </w:rPr>
      </w:pPr>
    </w:p>
    <w:p w14:paraId="17394C3C" w14:textId="4347BA3C" w:rsidR="006256E0" w:rsidRPr="00DB1715" w:rsidRDefault="008C64DD" w:rsidP="00315367">
      <w:pPr>
        <w:tabs>
          <w:tab w:val="left" w:pos="2551"/>
        </w:tabs>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Therefore, </w:t>
      </w:r>
      <w:r w:rsidR="006E39AC" w:rsidRPr="3D4EF9FA">
        <w:rPr>
          <w:rFonts w:ascii="Times New Roman" w:eastAsia="Times New Roman" w:hAnsi="Times New Roman" w:cs="Times New Roman"/>
        </w:rPr>
        <w:t>total frictional force is the sum of the frictional forces of all wheels:</w:t>
      </w:r>
    </w:p>
    <w:p w14:paraId="7402297B" w14:textId="7AF1DB82" w:rsidR="006E39AC" w:rsidRPr="00DB1715" w:rsidRDefault="006E39AC" w:rsidP="00315367">
      <w:pPr>
        <w:tabs>
          <w:tab w:val="left" w:pos="2551"/>
        </w:tabs>
        <w:spacing w:line="360" w:lineRule="auto"/>
        <w:rPr>
          <w:rFonts w:ascii="Times New Roman" w:eastAsia="Times New Roman" w:hAnsi="Times New Roman" w:cs="Times New Roman"/>
        </w:rPr>
      </w:pPr>
      <w:r w:rsidRPr="3D4EF9FA">
        <w:rPr>
          <w:rFonts w:ascii="Times New Roman" w:eastAsia="Times New Roman" w:hAnsi="Times New Roman" w:cs="Times New Roman"/>
        </w:rPr>
        <w:t>F</w:t>
      </w:r>
      <w:r w:rsidRPr="3D4EF9FA">
        <w:rPr>
          <w:rFonts w:ascii="Times New Roman" w:eastAsia="Times New Roman" w:hAnsi="Times New Roman" w:cs="Times New Roman"/>
          <w:vertAlign w:val="subscript"/>
        </w:rPr>
        <w:t xml:space="preserve">F </w:t>
      </w:r>
      <w:r w:rsidRPr="3D4EF9FA">
        <w:rPr>
          <w:rFonts w:ascii="Times New Roman" w:eastAsia="Times New Roman" w:hAnsi="Times New Roman" w:cs="Times New Roman"/>
        </w:rPr>
        <w:t>= 1.31846 + 1.05065 + 1.41390 + 1.49014 = 5.27315 N</w:t>
      </w:r>
    </w:p>
    <w:p w14:paraId="4B10ECA5" w14:textId="77777777" w:rsidR="006256E0" w:rsidRPr="00DB1715" w:rsidRDefault="006256E0" w:rsidP="00315367">
      <w:pPr>
        <w:spacing w:line="360" w:lineRule="auto"/>
        <w:rPr>
          <w:rFonts w:ascii="Times New Roman" w:eastAsia="Times New Roman" w:hAnsi="Times New Roman" w:cs="Times New Roman"/>
        </w:rPr>
      </w:pPr>
    </w:p>
    <w:p w14:paraId="63534969" w14:textId="21FFC625"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lastRenderedPageBreak/>
        <w:t xml:space="preserve">Therefore, the total frictional force acting on the OSOYOO V2.1 Robot Car is approximately </w:t>
      </w:r>
      <w:r w:rsidR="006E39AC" w:rsidRPr="3D4EF9FA">
        <w:rPr>
          <w:rFonts w:ascii="Times New Roman" w:eastAsia="Times New Roman" w:hAnsi="Times New Roman" w:cs="Times New Roman"/>
        </w:rPr>
        <w:t>5.3N</w:t>
      </w:r>
    </w:p>
    <w:p w14:paraId="66A36945" w14:textId="77777777" w:rsidR="006256E0" w:rsidRPr="00DB1715" w:rsidRDefault="006256E0" w:rsidP="00315367">
      <w:pPr>
        <w:spacing w:line="360" w:lineRule="auto"/>
        <w:rPr>
          <w:rFonts w:ascii="Times New Roman" w:eastAsia="Times New Roman" w:hAnsi="Times New Roman" w:cs="Times New Roman"/>
        </w:rPr>
      </w:pPr>
    </w:p>
    <w:p w14:paraId="780F7A1C" w14:textId="2E60406A"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Understanding the frictional forces helps in several ways:</w:t>
      </w:r>
    </w:p>
    <w:p w14:paraId="04CC85A7" w14:textId="43A5DD21"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w:t>
      </w:r>
      <w:r w:rsidR="006E39AC" w:rsidRPr="3D4EF9FA">
        <w:rPr>
          <w:rFonts w:ascii="Times New Roman" w:eastAsia="Times New Roman" w:hAnsi="Times New Roman" w:cs="Times New Roman"/>
        </w:rPr>
        <w:t>T</w:t>
      </w:r>
      <w:r w:rsidRPr="3D4EF9FA">
        <w:rPr>
          <w:rFonts w:ascii="Times New Roman" w:eastAsia="Times New Roman" w:hAnsi="Times New Roman" w:cs="Times New Roman"/>
        </w:rPr>
        <w:t>raction Control: Ensures the car has adequate grip to prevent slipping, especially during acceleration and turning.</w:t>
      </w:r>
    </w:p>
    <w:p w14:paraId="35300659" w14:textId="39E0F8F1"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Braking Efficiency: Helps in designing effective braking systems that can stop the car within a short distance without skidding.</w:t>
      </w:r>
    </w:p>
    <w:p w14:paraId="27F3734A" w14:textId="5CA54247" w:rsidR="006256E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Energy Consumption: Affects the power required from the motors, as higher frictional forces require more energy to overcome.</w:t>
      </w:r>
    </w:p>
    <w:p w14:paraId="7DE2707B" w14:textId="0DD41E96" w:rsidR="00D32DC0" w:rsidRPr="00DB1715" w:rsidRDefault="006256E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By accurately calculating and considering the frictional forces, the control system for the OSOYOO V2.1 Robot Car can be optimized to ensure better performance, stability, and energy efficiency. Proper tire selection and surface material consideration can also enhance the overall traction and handling characteristics of the car.</w:t>
      </w:r>
    </w:p>
    <w:p w14:paraId="4B72DD77" w14:textId="2089BCBA" w:rsidR="00D32DC0" w:rsidRDefault="00D32DC0" w:rsidP="00315367">
      <w:pPr>
        <w:spacing w:line="360" w:lineRule="auto"/>
        <w:rPr>
          <w:rFonts w:ascii="Times New Roman" w:eastAsia="Times New Roman" w:hAnsi="Times New Roman" w:cs="Times New Roman"/>
        </w:rPr>
      </w:pPr>
    </w:p>
    <w:p w14:paraId="1F43D5E0" w14:textId="77777777" w:rsidR="00D06782" w:rsidRDefault="00D06782" w:rsidP="00315367">
      <w:pPr>
        <w:spacing w:line="360" w:lineRule="auto"/>
        <w:rPr>
          <w:rFonts w:ascii="Times New Roman" w:eastAsia="Times New Roman" w:hAnsi="Times New Roman" w:cs="Times New Roman"/>
        </w:rPr>
      </w:pPr>
    </w:p>
    <w:p w14:paraId="69165FB4" w14:textId="77777777" w:rsidR="00D06782" w:rsidRDefault="00D06782" w:rsidP="00315367">
      <w:pPr>
        <w:spacing w:line="360" w:lineRule="auto"/>
        <w:rPr>
          <w:rFonts w:ascii="Times New Roman" w:eastAsia="Times New Roman" w:hAnsi="Times New Roman" w:cs="Times New Roman"/>
        </w:rPr>
      </w:pPr>
    </w:p>
    <w:p w14:paraId="39674738" w14:textId="77777777" w:rsidR="00D06782" w:rsidRDefault="00D06782" w:rsidP="00315367">
      <w:pPr>
        <w:spacing w:line="360" w:lineRule="auto"/>
        <w:rPr>
          <w:rFonts w:ascii="Times New Roman" w:eastAsia="Times New Roman" w:hAnsi="Times New Roman" w:cs="Times New Roman"/>
        </w:rPr>
      </w:pPr>
    </w:p>
    <w:p w14:paraId="5D050099" w14:textId="77777777" w:rsidR="00D06782" w:rsidRDefault="00D06782" w:rsidP="00315367">
      <w:pPr>
        <w:spacing w:line="360" w:lineRule="auto"/>
        <w:rPr>
          <w:rFonts w:ascii="Times New Roman" w:eastAsia="Times New Roman" w:hAnsi="Times New Roman" w:cs="Times New Roman"/>
        </w:rPr>
      </w:pPr>
    </w:p>
    <w:p w14:paraId="71B1916E" w14:textId="77777777" w:rsidR="00D06782" w:rsidRDefault="00D06782" w:rsidP="00315367">
      <w:pPr>
        <w:spacing w:line="360" w:lineRule="auto"/>
        <w:rPr>
          <w:rFonts w:ascii="Times New Roman" w:eastAsia="Times New Roman" w:hAnsi="Times New Roman" w:cs="Times New Roman"/>
        </w:rPr>
      </w:pPr>
    </w:p>
    <w:p w14:paraId="35AE12FD" w14:textId="77777777" w:rsidR="00D06782" w:rsidRDefault="00D06782" w:rsidP="00315367">
      <w:pPr>
        <w:spacing w:line="360" w:lineRule="auto"/>
        <w:rPr>
          <w:rFonts w:ascii="Times New Roman" w:eastAsia="Times New Roman" w:hAnsi="Times New Roman" w:cs="Times New Roman"/>
        </w:rPr>
      </w:pPr>
    </w:p>
    <w:p w14:paraId="77DB3153" w14:textId="77777777" w:rsidR="00D06782" w:rsidRDefault="00D06782" w:rsidP="00315367">
      <w:pPr>
        <w:spacing w:line="360" w:lineRule="auto"/>
        <w:rPr>
          <w:rFonts w:ascii="Times New Roman" w:eastAsia="Times New Roman" w:hAnsi="Times New Roman" w:cs="Times New Roman"/>
        </w:rPr>
      </w:pPr>
    </w:p>
    <w:p w14:paraId="3218D0FA" w14:textId="77777777" w:rsidR="00D06782" w:rsidRDefault="00D06782" w:rsidP="00315367">
      <w:pPr>
        <w:spacing w:line="360" w:lineRule="auto"/>
        <w:rPr>
          <w:rFonts w:ascii="Times New Roman" w:eastAsia="Times New Roman" w:hAnsi="Times New Roman" w:cs="Times New Roman"/>
        </w:rPr>
      </w:pPr>
    </w:p>
    <w:p w14:paraId="6A7039BD" w14:textId="77777777" w:rsidR="00D06782" w:rsidRDefault="00D06782" w:rsidP="00315367">
      <w:pPr>
        <w:spacing w:line="360" w:lineRule="auto"/>
        <w:rPr>
          <w:rFonts w:ascii="Times New Roman" w:eastAsia="Times New Roman" w:hAnsi="Times New Roman" w:cs="Times New Roman"/>
        </w:rPr>
      </w:pPr>
    </w:p>
    <w:p w14:paraId="1B0BCF08" w14:textId="2A462984" w:rsidR="0063036B" w:rsidRPr="00A55334" w:rsidRDefault="0063036B" w:rsidP="00315367">
      <w:pPr>
        <w:pStyle w:val="Heading2"/>
        <w:spacing w:line="360" w:lineRule="auto"/>
        <w:rPr>
          <w:rFonts w:eastAsia="Times New Roman" w:cs="Times New Roman"/>
          <w:szCs w:val="28"/>
        </w:rPr>
      </w:pPr>
      <w:bookmarkStart w:id="63" w:name="_Toc733277977"/>
      <w:bookmarkStart w:id="64" w:name="_Toc1209477126"/>
      <w:bookmarkStart w:id="65" w:name="_Toc166766956"/>
      <w:r w:rsidRPr="5C6FEAD0">
        <w:rPr>
          <w:rFonts w:eastAsia="Times New Roman" w:cs="Times New Roman"/>
          <w:b/>
        </w:rPr>
        <w:lastRenderedPageBreak/>
        <w:t>6.5 Angle of friction</w:t>
      </w:r>
      <w:bookmarkEnd w:id="63"/>
      <w:bookmarkEnd w:id="64"/>
      <w:bookmarkEnd w:id="65"/>
    </w:p>
    <w:p w14:paraId="6DE85D1C" w14:textId="43E94700" w:rsidR="00272586" w:rsidRDefault="00272586" w:rsidP="00315367">
      <w:pPr>
        <w:spacing w:line="360" w:lineRule="auto"/>
        <w:rPr>
          <w:rFonts w:ascii="Times New Roman" w:eastAsia="Times New Roman" w:hAnsi="Times New Roman" w:cs="Times New Roman"/>
        </w:rPr>
      </w:pPr>
    </w:p>
    <w:p w14:paraId="2CDDEEA8" w14:textId="4B1D632C" w:rsidR="008A659A" w:rsidRPr="008A659A" w:rsidRDefault="008A659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calculate the static friction for the OSOYOO V2.1 Robot Car, we need to consider the forces acting on the car when it is on an inclined surface with an angle of 26∘</w:t>
      </w:r>
      <w:r w:rsidR="003750B3" w:rsidRPr="3D4EF9FA">
        <w:rPr>
          <w:rFonts w:ascii="Times New Roman" w:eastAsia="Times New Roman" w:hAnsi="Times New Roman" w:cs="Times New Roman"/>
        </w:rPr>
        <w:t xml:space="preserve"> (data that we retrieved while tilting a table and seeing </w:t>
      </w:r>
      <w:r w:rsidR="004B76B7" w:rsidRPr="3D4EF9FA">
        <w:rPr>
          <w:rFonts w:ascii="Times New Roman" w:eastAsia="Times New Roman" w:hAnsi="Times New Roman" w:cs="Times New Roman"/>
        </w:rPr>
        <w:t xml:space="preserve">when does the car move down). </w:t>
      </w:r>
    </w:p>
    <w:p w14:paraId="1618C95F" w14:textId="37ABADD9" w:rsidR="00EE3815" w:rsidRDefault="008A659A"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static friction force (𝐹𝑠) can be calculated using the coefficient of static friction (𝜇), which we assume is given or typically can be assumed to be 0.7 for rubber tires on a common track surface, and the normal force (𝑁)</w:t>
      </w:r>
      <w:r w:rsidR="00163A70" w:rsidRPr="3D4EF9FA">
        <w:rPr>
          <w:rFonts w:ascii="Times New Roman" w:eastAsia="Times New Roman" w:hAnsi="Times New Roman" w:cs="Times New Roman"/>
        </w:rPr>
        <w:t xml:space="preserve">. </w:t>
      </w:r>
    </w:p>
    <w:p w14:paraId="0CAD9C71" w14:textId="04553503" w:rsidR="00ED70E3" w:rsidRPr="00DB1715" w:rsidRDefault="0090236D" w:rsidP="00315367">
      <w:pPr>
        <w:spacing w:line="360" w:lineRule="auto"/>
        <w:jc w:val="center"/>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 xml:space="preserve"> g </m:t>
          </m:r>
          <m:r>
            <m:rPr>
              <m:sty m:val="p"/>
            </m:rPr>
            <w:rPr>
              <w:rFonts w:ascii="Cambria Math" w:hAnsi="Cambria Math" w:cs="Times New Roman"/>
            </w:rPr>
            <m:t>cos⁡</m:t>
          </m:r>
          <m:r>
            <w:rPr>
              <w:rFonts w:ascii="Cambria Math" w:hAnsi="Cambria Math" w:cs="Times New Roman"/>
            </w:rPr>
            <m:t>(θ)</m:t>
          </m:r>
        </m:oMath>
      </m:oMathPara>
    </w:p>
    <w:p w14:paraId="514EB6A8" w14:textId="7AD7F450" w:rsidR="003A7807" w:rsidRPr="00DB1715" w:rsidRDefault="003A780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So, from 6.4, we have : </w:t>
      </w:r>
    </w:p>
    <w:p w14:paraId="53C2282B" w14:textId="2C8DCA81" w:rsidR="003A7807" w:rsidRPr="00DB1715" w:rsidRDefault="003A780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left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sidRPr="3D4EF9FA">
        <w:rPr>
          <w:rFonts w:ascii="Times New Roman" w:eastAsia="Times New Roman" w:hAnsi="Times New Roman" w:cs="Times New Roman"/>
        </w:rPr>
        <w:t>= 0.192 * 9.81</w:t>
      </w:r>
      <w:r w:rsidR="001C3957" w:rsidRPr="3D4EF9FA">
        <w:rPr>
          <w:rFonts w:ascii="Times New Roman" w:eastAsia="Times New Roman" w:hAnsi="Times New Roman" w:cs="Times New Roman"/>
        </w:rPr>
        <w:t xml:space="preserve"> * cos (26)</w:t>
      </w:r>
      <w:r w:rsidRPr="3D4EF9FA">
        <w:rPr>
          <w:rFonts w:ascii="Times New Roman" w:eastAsia="Times New Roman" w:hAnsi="Times New Roman" w:cs="Times New Roman"/>
        </w:rPr>
        <w:t xml:space="preserve"> = 1.</w:t>
      </w:r>
      <w:r w:rsidR="001C3957" w:rsidRPr="3D4EF9FA">
        <w:rPr>
          <w:rFonts w:ascii="Times New Roman" w:eastAsia="Times New Roman" w:hAnsi="Times New Roman" w:cs="Times New Roman"/>
        </w:rPr>
        <w:t>687</w:t>
      </w:r>
      <w:r w:rsidRPr="3D4EF9FA">
        <w:rPr>
          <w:rFonts w:ascii="Times New Roman" w:eastAsia="Times New Roman" w:hAnsi="Times New Roman" w:cs="Times New Roman"/>
        </w:rPr>
        <w:t xml:space="preserve"> N</w:t>
      </w:r>
    </w:p>
    <w:p w14:paraId="5A8BCAFE" w14:textId="17F2CDA9" w:rsidR="003A7807" w:rsidRPr="00DB1715" w:rsidRDefault="003A780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right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sidRPr="3D4EF9FA">
        <w:rPr>
          <w:rFonts w:ascii="Times New Roman" w:eastAsia="Times New Roman" w:hAnsi="Times New Roman" w:cs="Times New Roman"/>
        </w:rPr>
        <w:t xml:space="preserve">= 0.153 * 9.81 </w:t>
      </w:r>
      <w:r w:rsidR="001C3957" w:rsidRPr="3D4EF9FA">
        <w:rPr>
          <w:rFonts w:ascii="Times New Roman" w:eastAsia="Times New Roman" w:hAnsi="Times New Roman" w:cs="Times New Roman"/>
        </w:rPr>
        <w:t>* cos (26)</w:t>
      </w:r>
      <w:r w:rsidRPr="3D4EF9FA">
        <w:rPr>
          <w:rFonts w:ascii="Times New Roman" w:eastAsia="Times New Roman" w:hAnsi="Times New Roman" w:cs="Times New Roman"/>
        </w:rPr>
        <w:t>= 1.</w:t>
      </w:r>
      <w:r w:rsidR="00241D38" w:rsidRPr="3D4EF9FA">
        <w:rPr>
          <w:rFonts w:ascii="Times New Roman" w:eastAsia="Times New Roman" w:hAnsi="Times New Roman" w:cs="Times New Roman"/>
        </w:rPr>
        <w:t>345</w:t>
      </w:r>
      <w:r w:rsidRPr="3D4EF9FA">
        <w:rPr>
          <w:rFonts w:ascii="Times New Roman" w:eastAsia="Times New Roman" w:hAnsi="Times New Roman" w:cs="Times New Roman"/>
        </w:rPr>
        <w:t xml:space="preserve"> N</w:t>
      </w:r>
    </w:p>
    <w:p w14:paraId="3FF75627" w14:textId="1C37D783" w:rsidR="003A7807" w:rsidRPr="00DB1715" w:rsidRDefault="003A780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left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oMath>
      <w:r w:rsidRPr="3D4EF9FA">
        <w:rPr>
          <w:rFonts w:ascii="Times New Roman" w:eastAsia="Times New Roman" w:hAnsi="Times New Roman" w:cs="Times New Roman"/>
        </w:rPr>
        <w:t xml:space="preserve"> = 0.206 * 9.81 </w:t>
      </w:r>
      <w:r w:rsidR="001C3957" w:rsidRPr="3D4EF9FA">
        <w:rPr>
          <w:rFonts w:ascii="Times New Roman" w:eastAsia="Times New Roman" w:hAnsi="Times New Roman" w:cs="Times New Roman"/>
        </w:rPr>
        <w:t>* cos (26)</w:t>
      </w:r>
      <w:r w:rsidRPr="3D4EF9FA">
        <w:rPr>
          <w:rFonts w:ascii="Times New Roman" w:eastAsia="Times New Roman" w:hAnsi="Times New Roman" w:cs="Times New Roman"/>
        </w:rPr>
        <w:t xml:space="preserve">= </w:t>
      </w:r>
      <w:r w:rsidR="00241D38" w:rsidRPr="3D4EF9FA">
        <w:rPr>
          <w:rFonts w:ascii="Times New Roman" w:eastAsia="Times New Roman" w:hAnsi="Times New Roman" w:cs="Times New Roman"/>
        </w:rPr>
        <w:t>1.</w:t>
      </w:r>
      <w:r w:rsidR="00561777" w:rsidRPr="3D4EF9FA">
        <w:rPr>
          <w:rFonts w:ascii="Times New Roman" w:eastAsia="Times New Roman" w:hAnsi="Times New Roman" w:cs="Times New Roman"/>
        </w:rPr>
        <w:t>814</w:t>
      </w:r>
      <w:r w:rsidRPr="3D4EF9FA">
        <w:rPr>
          <w:rFonts w:ascii="Times New Roman" w:eastAsia="Times New Roman" w:hAnsi="Times New Roman" w:cs="Times New Roman"/>
        </w:rPr>
        <w:t xml:space="preserve"> N</w:t>
      </w:r>
    </w:p>
    <w:p w14:paraId="2DB62BE3" w14:textId="04627541" w:rsidR="00026746" w:rsidRDefault="003A7807"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right wheel: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4</m:t>
            </m:r>
          </m:sub>
        </m:sSub>
      </m:oMath>
      <w:r w:rsidRPr="3D4EF9FA">
        <w:rPr>
          <w:rFonts w:ascii="Times New Roman" w:eastAsia="Times New Roman" w:hAnsi="Times New Roman" w:cs="Times New Roman"/>
        </w:rPr>
        <w:t xml:space="preserve"> = 0.217 * 9.81 </w:t>
      </w:r>
      <w:r w:rsidR="001C3957" w:rsidRPr="3D4EF9FA">
        <w:rPr>
          <w:rFonts w:ascii="Times New Roman" w:eastAsia="Times New Roman" w:hAnsi="Times New Roman" w:cs="Times New Roman"/>
        </w:rPr>
        <w:t>* cos (26)</w:t>
      </w:r>
      <w:r w:rsidRPr="3D4EF9FA">
        <w:rPr>
          <w:rFonts w:ascii="Times New Roman" w:eastAsia="Times New Roman" w:hAnsi="Times New Roman" w:cs="Times New Roman"/>
        </w:rPr>
        <w:t xml:space="preserve">= </w:t>
      </w:r>
      <w:r w:rsidR="00561777" w:rsidRPr="3D4EF9FA">
        <w:rPr>
          <w:rFonts w:ascii="Times New Roman" w:eastAsia="Times New Roman" w:hAnsi="Times New Roman" w:cs="Times New Roman"/>
        </w:rPr>
        <w:t>1.911</w:t>
      </w:r>
      <w:r w:rsidRPr="3D4EF9FA">
        <w:rPr>
          <w:rFonts w:ascii="Times New Roman" w:eastAsia="Times New Roman" w:hAnsi="Times New Roman" w:cs="Times New Roman"/>
        </w:rPr>
        <w:t xml:space="preserve"> N</w:t>
      </w:r>
    </w:p>
    <w:p w14:paraId="082E93C4" w14:textId="301CA145" w:rsidR="00360C37" w:rsidRPr="00360C37" w:rsidRDefault="00771F2E" w:rsidP="00315367">
      <w:pPr>
        <w:spacing w:line="360" w:lineRule="auto"/>
        <w:rPr>
          <w:rFonts w:ascii="Times New Roman" w:eastAsia="Times New Roman" w:hAnsi="Times New Roman" w:cs="Times New Roman"/>
          <w:vertAlign w:val="subscript"/>
        </w:rPr>
      </w:pPr>
      <w:r w:rsidRPr="3D4EF9FA">
        <w:rPr>
          <w:rFonts w:ascii="Times New Roman" w:eastAsia="Times New Roman" w:hAnsi="Times New Roman" w:cs="Times New Roman"/>
        </w:rPr>
        <w:t xml:space="preserve">Therefore, </w:t>
      </w:r>
      <w:r w:rsidR="00360C37" w:rsidRPr="3D4EF9FA">
        <w:rPr>
          <w:rFonts w:ascii="Times New Roman" w:eastAsia="Times New Roman" w:hAnsi="Times New Roman" w:cs="Times New Roman"/>
          <w:i/>
        </w:rPr>
        <w:t>F</w:t>
      </w:r>
      <w:r w:rsidR="00360C37" w:rsidRPr="3D4EF9FA">
        <w:rPr>
          <w:rFonts w:ascii="Times New Roman" w:eastAsia="Times New Roman" w:hAnsi="Times New Roman" w:cs="Times New Roman"/>
          <w:i/>
          <w:vertAlign w:val="subscript"/>
        </w:rPr>
        <w:t xml:space="preserve">si = </w:t>
      </w:r>
      <w:r w:rsidR="00360C37" w:rsidRPr="3D4EF9FA">
        <w:rPr>
          <w:rFonts w:ascii="Times New Roman" w:eastAsia="Times New Roman" w:hAnsi="Times New Roman" w:cs="Times New Roman"/>
        </w:rPr>
        <w:t>µ</w:t>
      </w:r>
      <w:r w:rsidR="00360C37" w:rsidRPr="3D4EF9FA">
        <w:rPr>
          <w:rFonts w:ascii="Times New Roman" w:eastAsia="Times New Roman" w:hAnsi="Times New Roman" w:cs="Times New Roman"/>
          <w:vertAlign w:val="subscript"/>
        </w:rPr>
        <w:t>s</w:t>
      </w:r>
      <w:r w:rsidR="00360C37" w:rsidRPr="3D4EF9FA">
        <w:rPr>
          <w:rFonts w:ascii="Times New Roman" w:eastAsia="Times New Roman" w:hAnsi="Times New Roman" w:cs="Times New Roman"/>
        </w:rPr>
        <w:t xml:space="preserve"> N</w:t>
      </w:r>
      <w:r w:rsidR="00360C37" w:rsidRPr="3D4EF9FA">
        <w:rPr>
          <w:rFonts w:ascii="Times New Roman" w:eastAsia="Times New Roman" w:hAnsi="Times New Roman" w:cs="Times New Roman"/>
          <w:vertAlign w:val="subscript"/>
        </w:rPr>
        <w:t>i</w:t>
      </w:r>
    </w:p>
    <w:p w14:paraId="6DB5412F" w14:textId="01C86D15" w:rsidR="00026746" w:rsidRPr="00DB1715" w:rsidRDefault="000267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left wheel: F</w:t>
      </w:r>
      <w:r w:rsidRPr="3D4EF9FA">
        <w:rPr>
          <w:rFonts w:ascii="Times New Roman" w:eastAsia="Times New Roman" w:hAnsi="Times New Roman" w:cs="Times New Roman"/>
          <w:vertAlign w:val="subscript"/>
        </w:rPr>
        <w:t>F1</w:t>
      </w:r>
      <w:r w:rsidRPr="3D4EF9FA">
        <w:rPr>
          <w:rFonts w:ascii="Times New Roman" w:eastAsia="Times New Roman" w:hAnsi="Times New Roman" w:cs="Times New Roman"/>
        </w:rPr>
        <w:t xml:space="preserve"> = 0.7 * 1.</w:t>
      </w:r>
      <w:r w:rsidR="000D6A89" w:rsidRPr="3D4EF9FA">
        <w:rPr>
          <w:rFonts w:ascii="Times New Roman" w:eastAsia="Times New Roman" w:hAnsi="Times New Roman" w:cs="Times New Roman"/>
        </w:rPr>
        <w:t>687</w:t>
      </w:r>
      <w:r w:rsidRPr="3D4EF9FA">
        <w:rPr>
          <w:rFonts w:ascii="Times New Roman" w:eastAsia="Times New Roman" w:hAnsi="Times New Roman" w:cs="Times New Roman"/>
        </w:rPr>
        <w:t xml:space="preserve"> = 1.</w:t>
      </w:r>
      <w:r w:rsidR="008C79B9" w:rsidRPr="3D4EF9FA">
        <w:rPr>
          <w:rFonts w:ascii="Times New Roman" w:eastAsia="Times New Roman" w:hAnsi="Times New Roman" w:cs="Times New Roman"/>
        </w:rPr>
        <w:t>181</w:t>
      </w:r>
      <w:r w:rsidRPr="3D4EF9FA">
        <w:rPr>
          <w:rFonts w:ascii="Times New Roman" w:eastAsia="Times New Roman" w:hAnsi="Times New Roman" w:cs="Times New Roman"/>
        </w:rPr>
        <w:t xml:space="preserve"> N</w:t>
      </w:r>
    </w:p>
    <w:p w14:paraId="5D92874E" w14:textId="7AFE3F93" w:rsidR="00026746" w:rsidRPr="00DB1715" w:rsidRDefault="000267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Front right wheel: F</w:t>
      </w:r>
      <w:r w:rsidRPr="3D4EF9FA">
        <w:rPr>
          <w:rFonts w:ascii="Times New Roman" w:eastAsia="Times New Roman" w:hAnsi="Times New Roman" w:cs="Times New Roman"/>
          <w:vertAlign w:val="subscript"/>
        </w:rPr>
        <w:t>F2</w:t>
      </w:r>
      <w:r w:rsidRPr="3D4EF9FA">
        <w:rPr>
          <w:rFonts w:ascii="Times New Roman" w:eastAsia="Times New Roman" w:hAnsi="Times New Roman" w:cs="Times New Roman"/>
        </w:rPr>
        <w:t xml:space="preserve"> = 0.7 * 1.</w:t>
      </w:r>
      <w:r w:rsidR="000D6A89" w:rsidRPr="3D4EF9FA">
        <w:rPr>
          <w:rFonts w:ascii="Times New Roman" w:eastAsia="Times New Roman" w:hAnsi="Times New Roman" w:cs="Times New Roman"/>
        </w:rPr>
        <w:t>345</w:t>
      </w:r>
      <w:r w:rsidRPr="3D4EF9FA">
        <w:rPr>
          <w:rFonts w:ascii="Times New Roman" w:eastAsia="Times New Roman" w:hAnsi="Times New Roman" w:cs="Times New Roman"/>
        </w:rPr>
        <w:t xml:space="preserve"> = </w:t>
      </w:r>
      <w:r w:rsidR="008C79B9" w:rsidRPr="3D4EF9FA">
        <w:rPr>
          <w:rFonts w:ascii="Times New Roman" w:eastAsia="Times New Roman" w:hAnsi="Times New Roman" w:cs="Times New Roman"/>
        </w:rPr>
        <w:t>0.942</w:t>
      </w:r>
      <w:r w:rsidRPr="3D4EF9FA">
        <w:rPr>
          <w:rFonts w:ascii="Times New Roman" w:eastAsia="Times New Roman" w:hAnsi="Times New Roman" w:cs="Times New Roman"/>
        </w:rPr>
        <w:t xml:space="preserve"> N</w:t>
      </w:r>
    </w:p>
    <w:p w14:paraId="595DB671" w14:textId="287F5C2C" w:rsidR="00026746" w:rsidRPr="00DB1715" w:rsidRDefault="000267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left wheel: F</w:t>
      </w:r>
      <w:r w:rsidRPr="3D4EF9FA">
        <w:rPr>
          <w:rFonts w:ascii="Times New Roman" w:eastAsia="Times New Roman" w:hAnsi="Times New Roman" w:cs="Times New Roman"/>
          <w:vertAlign w:val="subscript"/>
        </w:rPr>
        <w:t>F3</w:t>
      </w:r>
      <w:r w:rsidRPr="3D4EF9FA">
        <w:rPr>
          <w:rFonts w:ascii="Times New Roman" w:eastAsia="Times New Roman" w:hAnsi="Times New Roman" w:cs="Times New Roman"/>
        </w:rPr>
        <w:t xml:space="preserve"> = 0.7 * </w:t>
      </w:r>
      <w:r w:rsidR="0056569A" w:rsidRPr="3D4EF9FA">
        <w:rPr>
          <w:rFonts w:ascii="Times New Roman" w:eastAsia="Times New Roman" w:hAnsi="Times New Roman" w:cs="Times New Roman"/>
        </w:rPr>
        <w:t>1.814</w:t>
      </w:r>
      <w:r w:rsidRPr="3D4EF9FA">
        <w:rPr>
          <w:rFonts w:ascii="Times New Roman" w:eastAsia="Times New Roman" w:hAnsi="Times New Roman" w:cs="Times New Roman"/>
        </w:rPr>
        <w:t xml:space="preserve"> = </w:t>
      </w:r>
      <w:r w:rsidR="008C79B9" w:rsidRPr="3D4EF9FA">
        <w:rPr>
          <w:rFonts w:ascii="Times New Roman" w:eastAsia="Times New Roman" w:hAnsi="Times New Roman" w:cs="Times New Roman"/>
        </w:rPr>
        <w:t>1.270</w:t>
      </w:r>
      <w:r w:rsidRPr="3D4EF9FA">
        <w:rPr>
          <w:rFonts w:ascii="Times New Roman" w:eastAsia="Times New Roman" w:hAnsi="Times New Roman" w:cs="Times New Roman"/>
        </w:rPr>
        <w:t xml:space="preserve"> N</w:t>
      </w:r>
    </w:p>
    <w:p w14:paraId="2195FC29" w14:textId="6F23058E" w:rsidR="00266C2C" w:rsidRPr="00DB1715" w:rsidRDefault="00026746"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 Back right wheel: F</w:t>
      </w:r>
      <w:r w:rsidRPr="3D4EF9FA">
        <w:rPr>
          <w:rFonts w:ascii="Times New Roman" w:eastAsia="Times New Roman" w:hAnsi="Times New Roman" w:cs="Times New Roman"/>
          <w:vertAlign w:val="subscript"/>
        </w:rPr>
        <w:t>F4</w:t>
      </w:r>
      <w:r w:rsidRPr="3D4EF9FA">
        <w:rPr>
          <w:rFonts w:ascii="Times New Roman" w:eastAsia="Times New Roman" w:hAnsi="Times New Roman" w:cs="Times New Roman"/>
        </w:rPr>
        <w:t xml:space="preserve"> = 0.7 * </w:t>
      </w:r>
      <w:r w:rsidR="004073FD" w:rsidRPr="3D4EF9FA">
        <w:rPr>
          <w:rFonts w:ascii="Times New Roman" w:eastAsia="Times New Roman" w:hAnsi="Times New Roman" w:cs="Times New Roman"/>
        </w:rPr>
        <w:t>1.911</w:t>
      </w:r>
      <w:r w:rsidRPr="3D4EF9FA">
        <w:rPr>
          <w:rFonts w:ascii="Times New Roman" w:eastAsia="Times New Roman" w:hAnsi="Times New Roman" w:cs="Times New Roman"/>
        </w:rPr>
        <w:t xml:space="preserve"> = 1.</w:t>
      </w:r>
      <w:r w:rsidR="008C79B9" w:rsidRPr="3D4EF9FA">
        <w:rPr>
          <w:rFonts w:ascii="Times New Roman" w:eastAsia="Times New Roman" w:hAnsi="Times New Roman" w:cs="Times New Roman"/>
        </w:rPr>
        <w:t>338</w:t>
      </w:r>
      <w:r w:rsidRPr="3D4EF9FA">
        <w:rPr>
          <w:rFonts w:ascii="Times New Roman" w:eastAsia="Times New Roman" w:hAnsi="Times New Roman" w:cs="Times New Roman"/>
        </w:rPr>
        <w:t xml:space="preserve"> N</w:t>
      </w:r>
    </w:p>
    <w:p w14:paraId="457C3CF0" w14:textId="2B89C20B" w:rsidR="008C79B9" w:rsidRPr="00DB1715" w:rsidRDefault="008C79B9" w:rsidP="00315367">
      <w:pPr>
        <w:tabs>
          <w:tab w:val="left" w:pos="2551"/>
        </w:tabs>
        <w:spacing w:line="360" w:lineRule="auto"/>
        <w:rPr>
          <w:rFonts w:ascii="Times New Roman" w:eastAsia="Times New Roman" w:hAnsi="Times New Roman" w:cs="Times New Roman"/>
        </w:rPr>
      </w:pPr>
      <w:r w:rsidRPr="3D4EF9FA">
        <w:rPr>
          <w:rFonts w:ascii="Times New Roman" w:eastAsia="Times New Roman" w:hAnsi="Times New Roman" w:cs="Times New Roman"/>
        </w:rPr>
        <w:t>Therefore, total frictional force is the sum of the frictional forces of all wheels:</w:t>
      </w:r>
    </w:p>
    <w:p w14:paraId="4A3AA891" w14:textId="7740A30E" w:rsidR="008C79B9" w:rsidRPr="00DB1715" w:rsidRDefault="008C79B9" w:rsidP="00315367">
      <w:pPr>
        <w:tabs>
          <w:tab w:val="left" w:pos="2551"/>
        </w:tabs>
        <w:spacing w:line="360" w:lineRule="auto"/>
        <w:rPr>
          <w:rFonts w:ascii="Times New Roman" w:eastAsia="Times New Roman" w:hAnsi="Times New Roman" w:cs="Times New Roman"/>
        </w:rPr>
      </w:pPr>
      <w:r w:rsidRPr="3D4EF9FA">
        <w:rPr>
          <w:rFonts w:ascii="Times New Roman" w:eastAsia="Times New Roman" w:hAnsi="Times New Roman" w:cs="Times New Roman"/>
        </w:rPr>
        <w:t>F</w:t>
      </w:r>
      <w:r w:rsidRPr="3D4EF9FA">
        <w:rPr>
          <w:rFonts w:ascii="Times New Roman" w:eastAsia="Times New Roman" w:hAnsi="Times New Roman" w:cs="Times New Roman"/>
          <w:vertAlign w:val="subscript"/>
        </w:rPr>
        <w:t xml:space="preserve">F </w:t>
      </w:r>
      <w:r w:rsidRPr="3D4EF9FA">
        <w:rPr>
          <w:rFonts w:ascii="Times New Roman" w:eastAsia="Times New Roman" w:hAnsi="Times New Roman" w:cs="Times New Roman"/>
        </w:rPr>
        <w:t>= 4.731 N</w:t>
      </w:r>
    </w:p>
    <w:p w14:paraId="41923B9A" w14:textId="31552A5D" w:rsidR="003A7807" w:rsidRDefault="00B416CF"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Therefore, the total static friction force acting on the OSOYOO V2.1 Robot Car when it is on an incline of 26 ∘ is approximately 4.731N</w:t>
      </w:r>
    </w:p>
    <w:p w14:paraId="72178DF3" w14:textId="77777777" w:rsidR="00ED70E3" w:rsidRPr="00DB1715" w:rsidRDefault="00ED70E3" w:rsidP="00315367">
      <w:pPr>
        <w:spacing w:line="360" w:lineRule="auto"/>
        <w:rPr>
          <w:rFonts w:ascii="Times New Roman" w:eastAsia="Times New Roman" w:hAnsi="Times New Roman" w:cs="Times New Roman"/>
        </w:rPr>
      </w:pPr>
    </w:p>
    <w:p w14:paraId="6D8D24DB" w14:textId="0346331E" w:rsidR="006E39AC" w:rsidRPr="00A55334" w:rsidRDefault="30F7A954" w:rsidP="00315367">
      <w:pPr>
        <w:pStyle w:val="Heading2"/>
        <w:spacing w:line="360" w:lineRule="auto"/>
        <w:rPr>
          <w:rFonts w:eastAsia="Times New Roman" w:cs="Times New Roman"/>
          <w:b/>
          <w:szCs w:val="28"/>
        </w:rPr>
      </w:pPr>
      <w:bookmarkStart w:id="66" w:name="_Toc359877405"/>
      <w:bookmarkStart w:id="67" w:name="_Toc710561873"/>
      <w:bookmarkStart w:id="68" w:name="_Toc166766957"/>
      <w:r w:rsidRPr="51FBEA25">
        <w:rPr>
          <w:rFonts w:eastAsia="Times New Roman" w:cs="Times New Roman"/>
          <w:b/>
        </w:rPr>
        <w:lastRenderedPageBreak/>
        <w:t>6.</w:t>
      </w:r>
      <w:r w:rsidR="0063036B" w:rsidRPr="51FBEA25">
        <w:rPr>
          <w:rFonts w:eastAsia="Times New Roman" w:cs="Times New Roman"/>
          <w:b/>
        </w:rPr>
        <w:t>6</w:t>
      </w:r>
      <w:r w:rsidRPr="51FBEA25">
        <w:rPr>
          <w:rFonts w:eastAsia="Times New Roman" w:cs="Times New Roman"/>
          <w:b/>
        </w:rPr>
        <w:t xml:space="preserve"> Velocity time graph using Matlab</w:t>
      </w:r>
      <w:bookmarkEnd w:id="66"/>
      <w:bookmarkEnd w:id="67"/>
      <w:bookmarkEnd w:id="68"/>
    </w:p>
    <w:p w14:paraId="570CEBB2" w14:textId="3ADA8D0D" w:rsidR="006E39AC" w:rsidRDefault="13C3C44E" w:rsidP="00315367">
      <w:pPr>
        <w:spacing w:line="360" w:lineRule="auto"/>
        <w:rPr>
          <w:rFonts w:ascii="Times New Roman" w:eastAsia="Times New Roman" w:hAnsi="Times New Roman" w:cs="Times New Roman"/>
          <w:color w:val="374151"/>
        </w:rPr>
      </w:pPr>
      <w:r w:rsidRPr="3D4EF9FA">
        <w:rPr>
          <w:rFonts w:ascii="Times New Roman" w:eastAsia="Times New Roman" w:hAnsi="Times New Roman" w:cs="Times New Roman"/>
          <w:color w:val="374151"/>
        </w:rPr>
        <w:t>This MATLAB code calculates and plots the velocity-time graph for a given set of time and distance data and annotates the maximum and minimum velocities on the graph. The code first defines the sample time and distance data, then calculates the velocity by taking the difference in distance and dividing it by the difference in time. The midpoints of the time intervals are calculated for plotting purposes. The code then finds the maximum and minimum velocities and their corresponding indices. The graph is plotted with the velocity on the y-axis and time on the x-axis, and the maximum and minimum velocities are annotated on the graph using red and blue markers, respectively. The code also includes titles and labels for the graph.</w:t>
      </w:r>
    </w:p>
    <w:p w14:paraId="54A52DB9" w14:textId="77777777" w:rsidR="00AB187D" w:rsidRPr="00163A70" w:rsidRDefault="00AB187D" w:rsidP="00315367">
      <w:pPr>
        <w:spacing w:line="360" w:lineRule="auto"/>
        <w:rPr>
          <w:rFonts w:ascii="Times New Roman" w:eastAsia="Times New Roman" w:hAnsi="Times New Roman" w:cs="Times New Roman"/>
        </w:rPr>
      </w:pPr>
    </w:p>
    <w:p w14:paraId="6370FB35"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Sample data: replace these arrays with your actual time and distance data</w:t>
      </w:r>
    </w:p>
    <w:p w14:paraId="006208A2"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timeInSeconds = [0, 10, 20, 30, 40, 50]; </w:t>
      </w:r>
      <w:r w:rsidRPr="00C82E77">
        <w:rPr>
          <w:rFonts w:ascii="Times New Roman" w:eastAsia="Times New Roman" w:hAnsi="Times New Roman" w:cs="Times New Roman"/>
          <w:color w:val="008013"/>
          <w:kern w:val="0"/>
          <w14:ligatures w14:val="none"/>
        </w:rPr>
        <w:t>% Time in seconds</w:t>
      </w:r>
    </w:p>
    <w:p w14:paraId="4BF1E34D"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distanceInMeters = [0, 3.6, 7.2, 10.8, 14.4, 18.0]; </w:t>
      </w:r>
      <w:r w:rsidRPr="00C82E77">
        <w:rPr>
          <w:rFonts w:ascii="Times New Roman" w:eastAsia="Times New Roman" w:hAnsi="Times New Roman" w:cs="Times New Roman"/>
          <w:color w:val="008013"/>
          <w:kern w:val="0"/>
          <w14:ligatures w14:val="none"/>
        </w:rPr>
        <w:t>% Distance in meters</w:t>
      </w:r>
    </w:p>
    <w:p w14:paraId="19A9E083"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Calculate velocity (v)</w:t>
      </w:r>
    </w:p>
    <w:p w14:paraId="2516B3CB"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velocityInMetersPerSecond = diff(distanceInMeters) ./ diff(timeInSeconds); </w:t>
      </w:r>
    </w:p>
    <w:p w14:paraId="72FC410B"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Velocity in m/s</w:t>
      </w:r>
    </w:p>
    <w:p w14:paraId="52583C14"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timeMidpoints = timeInSeconds(1:end-1) + diff(timeInSeconds)/2; </w:t>
      </w:r>
    </w:p>
    <w:p w14:paraId="1E05B97D"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Midpoints of time intervals for plotting</w:t>
      </w:r>
    </w:p>
    <w:p w14:paraId="5CA9AB4D"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Find maximum and minimum velocities</w:t>
      </w:r>
    </w:p>
    <w:p w14:paraId="741DA055"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[maxVelocity, maxIndex] = max(velocityInMetersPerSecond);</w:t>
      </w:r>
    </w:p>
    <w:p w14:paraId="2F9CC448"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[minVelocity, minIndex] = min(velocityInMetersPerSecond);</w:t>
      </w:r>
    </w:p>
    <w:p w14:paraId="2C22CB1C"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Plotting the velocity-time graph</w:t>
      </w:r>
    </w:p>
    <w:p w14:paraId="4DD6B98D"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figure;</w:t>
      </w:r>
    </w:p>
    <w:p w14:paraId="419941E5"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plot(timeMidpoints, velocityInMetersPerSecond, </w:t>
      </w:r>
      <w:r w:rsidRPr="00C82E77">
        <w:rPr>
          <w:rFonts w:ascii="Times New Roman" w:eastAsia="Times New Roman" w:hAnsi="Times New Roman" w:cs="Times New Roman"/>
          <w:color w:val="A709F5"/>
          <w:kern w:val="0"/>
          <w14:ligatures w14:val="none"/>
        </w:rPr>
        <w:t>'-o'</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'LineWidth'</w:t>
      </w:r>
      <w:r w:rsidRPr="00C82E77">
        <w:rPr>
          <w:rFonts w:ascii="Times New Roman" w:eastAsia="Times New Roman" w:hAnsi="Times New Roman" w:cs="Times New Roman"/>
          <w:kern w:val="0"/>
          <w14:ligatures w14:val="none"/>
        </w:rPr>
        <w:t>, 2);</w:t>
      </w:r>
    </w:p>
    <w:p w14:paraId="2F81C8B5"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hold </w:t>
      </w:r>
      <w:r w:rsidRPr="00C82E77">
        <w:rPr>
          <w:rFonts w:ascii="Times New Roman" w:eastAsia="Times New Roman" w:hAnsi="Times New Roman" w:cs="Times New Roman"/>
          <w:color w:val="A709F5"/>
          <w:kern w:val="0"/>
          <w14:ligatures w14:val="none"/>
        </w:rPr>
        <w:t>on</w:t>
      </w:r>
      <w:r w:rsidRPr="00C82E77">
        <w:rPr>
          <w:rFonts w:ascii="Times New Roman" w:eastAsia="Times New Roman" w:hAnsi="Times New Roman" w:cs="Times New Roman"/>
          <w:kern w:val="0"/>
          <w14:ligatures w14:val="none"/>
        </w:rPr>
        <w:t>;</w:t>
      </w:r>
    </w:p>
    <w:p w14:paraId="20FD8B6B"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Annotating the maximum velocity</w:t>
      </w:r>
    </w:p>
    <w:p w14:paraId="39DA3C2C"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plot(timeMidpoints(maxIndex), maxVelocity, </w:t>
      </w:r>
      <w:r w:rsidRPr="00C82E77">
        <w:rPr>
          <w:rFonts w:ascii="Times New Roman" w:eastAsia="Times New Roman" w:hAnsi="Times New Roman" w:cs="Times New Roman"/>
          <w:color w:val="A709F5"/>
          <w:kern w:val="0"/>
          <w14:ligatures w14:val="none"/>
        </w:rPr>
        <w:t>'ro'</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'MarkerSize'</w:t>
      </w:r>
      <w:r w:rsidRPr="00C82E77">
        <w:rPr>
          <w:rFonts w:ascii="Times New Roman" w:eastAsia="Times New Roman" w:hAnsi="Times New Roman" w:cs="Times New Roman"/>
          <w:kern w:val="0"/>
          <w14:ligatures w14:val="none"/>
        </w:rPr>
        <w:t xml:space="preserve">, 10, </w:t>
      </w:r>
      <w:r w:rsidRPr="00C82E77">
        <w:rPr>
          <w:rFonts w:ascii="Times New Roman" w:eastAsia="Times New Roman" w:hAnsi="Times New Roman" w:cs="Times New Roman"/>
          <w:color w:val="A709F5"/>
          <w:kern w:val="0"/>
          <w14:ligatures w14:val="none"/>
        </w:rPr>
        <w:t>'MarkerFaceColor'</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'r'</w:t>
      </w:r>
      <w:r w:rsidRPr="00C82E77">
        <w:rPr>
          <w:rFonts w:ascii="Times New Roman" w:eastAsia="Times New Roman" w:hAnsi="Times New Roman" w:cs="Times New Roman"/>
          <w:kern w:val="0"/>
          <w14:ligatures w14:val="none"/>
        </w:rPr>
        <w:t>);</w:t>
      </w:r>
    </w:p>
    <w:p w14:paraId="04433596"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text(timeMidpoints(maxIndex), maxVelocity, sprintf(</w:t>
      </w:r>
      <w:r w:rsidRPr="00C82E77">
        <w:rPr>
          <w:rFonts w:ascii="Times New Roman" w:eastAsia="Times New Roman" w:hAnsi="Times New Roman" w:cs="Times New Roman"/>
          <w:color w:val="A709F5"/>
          <w:kern w:val="0"/>
          <w14:ligatures w14:val="none"/>
        </w:rPr>
        <w:t>'Max: %.2f m/s'</w:t>
      </w:r>
      <w:r w:rsidRPr="00C82E77">
        <w:rPr>
          <w:rFonts w:ascii="Times New Roman" w:eastAsia="Times New Roman" w:hAnsi="Times New Roman" w:cs="Times New Roman"/>
          <w:kern w:val="0"/>
          <w14:ligatures w14:val="none"/>
        </w:rPr>
        <w:t xml:space="preserve">, maxVelocity), </w:t>
      </w:r>
      <w:r w:rsidRPr="00C82E77">
        <w:rPr>
          <w:rFonts w:ascii="Times New Roman" w:eastAsia="Times New Roman" w:hAnsi="Times New Roman" w:cs="Times New Roman"/>
          <w:color w:val="0E00FF"/>
          <w:kern w:val="0"/>
          <w14:ligatures w14:val="none"/>
        </w:rPr>
        <w:t>...</w:t>
      </w:r>
    </w:p>
    <w:p w14:paraId="216B678D"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A709F5"/>
          <w:kern w:val="0"/>
          <w14:ligatures w14:val="none"/>
        </w:rPr>
        <w:t>'VerticalAlignment'</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'bottom'</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'HorizontalAlignment'</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'right'</w:t>
      </w:r>
      <w:r w:rsidRPr="00C82E77">
        <w:rPr>
          <w:rFonts w:ascii="Times New Roman" w:eastAsia="Times New Roman" w:hAnsi="Times New Roman" w:cs="Times New Roman"/>
          <w:kern w:val="0"/>
          <w14:ligatures w14:val="none"/>
        </w:rPr>
        <w:t>);</w:t>
      </w:r>
    </w:p>
    <w:p w14:paraId="30705E92"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Annotating the minimum velocity</w:t>
      </w:r>
    </w:p>
    <w:p w14:paraId="61E8D26A"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lastRenderedPageBreak/>
        <w:t xml:space="preserve">plot(timeMidpoints(minIndex), minVelocity, </w:t>
      </w:r>
      <w:r w:rsidRPr="00C82E77">
        <w:rPr>
          <w:rFonts w:ascii="Times New Roman" w:eastAsia="Times New Roman" w:hAnsi="Times New Roman" w:cs="Times New Roman"/>
          <w:color w:val="A709F5"/>
          <w:kern w:val="0"/>
          <w14:ligatures w14:val="none"/>
        </w:rPr>
        <w:t>'bo'</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'MarkerSize'</w:t>
      </w:r>
      <w:r w:rsidRPr="00C82E77">
        <w:rPr>
          <w:rFonts w:ascii="Times New Roman" w:eastAsia="Times New Roman" w:hAnsi="Times New Roman" w:cs="Times New Roman"/>
          <w:kern w:val="0"/>
          <w14:ligatures w14:val="none"/>
        </w:rPr>
        <w:t xml:space="preserve">, 10, </w:t>
      </w:r>
      <w:r w:rsidRPr="00C82E77">
        <w:rPr>
          <w:rFonts w:ascii="Times New Roman" w:eastAsia="Times New Roman" w:hAnsi="Times New Roman" w:cs="Times New Roman"/>
          <w:color w:val="A709F5"/>
          <w:kern w:val="0"/>
          <w14:ligatures w14:val="none"/>
        </w:rPr>
        <w:t>'MarkerFaceColor'</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'b'</w:t>
      </w:r>
      <w:r w:rsidRPr="00C82E77">
        <w:rPr>
          <w:rFonts w:ascii="Times New Roman" w:eastAsia="Times New Roman" w:hAnsi="Times New Roman" w:cs="Times New Roman"/>
          <w:kern w:val="0"/>
          <w14:ligatures w14:val="none"/>
        </w:rPr>
        <w:t>);</w:t>
      </w:r>
    </w:p>
    <w:p w14:paraId="3BDD225F"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text(timeMidpoints(minIndex), minVelocity, sprintf(</w:t>
      </w:r>
      <w:r w:rsidRPr="00C82E77">
        <w:rPr>
          <w:rFonts w:ascii="Times New Roman" w:eastAsia="Times New Roman" w:hAnsi="Times New Roman" w:cs="Times New Roman"/>
          <w:color w:val="A709F5"/>
          <w:kern w:val="0"/>
          <w14:ligatures w14:val="none"/>
        </w:rPr>
        <w:t>'Min: %.2f m/s'</w:t>
      </w:r>
      <w:r w:rsidRPr="00C82E77">
        <w:rPr>
          <w:rFonts w:ascii="Times New Roman" w:eastAsia="Times New Roman" w:hAnsi="Times New Roman" w:cs="Times New Roman"/>
          <w:kern w:val="0"/>
          <w14:ligatures w14:val="none"/>
        </w:rPr>
        <w:t xml:space="preserve">, minVelocity), </w:t>
      </w:r>
      <w:r w:rsidRPr="00C82E77">
        <w:rPr>
          <w:rFonts w:ascii="Times New Roman" w:eastAsia="Times New Roman" w:hAnsi="Times New Roman" w:cs="Times New Roman"/>
          <w:color w:val="0E00FF"/>
          <w:kern w:val="0"/>
          <w14:ligatures w14:val="none"/>
        </w:rPr>
        <w:t>...</w:t>
      </w:r>
    </w:p>
    <w:p w14:paraId="2D7C65A3"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A709F5"/>
          <w:kern w:val="0"/>
          <w14:ligatures w14:val="none"/>
        </w:rPr>
        <w:t>'VerticalAlignment'</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'top'</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'HorizontalAlignment'</w:t>
      </w:r>
      <w:r w:rsidRPr="00C82E77">
        <w:rPr>
          <w:rFonts w:ascii="Times New Roman" w:eastAsia="Times New Roman" w:hAnsi="Times New Roman" w:cs="Times New Roman"/>
          <w:kern w:val="0"/>
          <w14:ligatures w14:val="none"/>
        </w:rPr>
        <w:t xml:space="preserve">, </w:t>
      </w:r>
      <w:r w:rsidRPr="00C82E77">
        <w:rPr>
          <w:rFonts w:ascii="Times New Roman" w:eastAsia="Times New Roman" w:hAnsi="Times New Roman" w:cs="Times New Roman"/>
          <w:color w:val="A709F5"/>
          <w:kern w:val="0"/>
          <w14:ligatures w14:val="none"/>
        </w:rPr>
        <w:t>'right'</w:t>
      </w:r>
      <w:r w:rsidRPr="00C82E77">
        <w:rPr>
          <w:rFonts w:ascii="Times New Roman" w:eastAsia="Times New Roman" w:hAnsi="Times New Roman" w:cs="Times New Roman"/>
          <w:kern w:val="0"/>
          <w14:ligatures w14:val="none"/>
        </w:rPr>
        <w:t>);</w:t>
      </w:r>
    </w:p>
    <w:p w14:paraId="1853F0DD"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color w:val="008013"/>
          <w:kern w:val="0"/>
          <w14:ligatures w14:val="none"/>
        </w:rPr>
        <w:t>% Adding titles and labels</w:t>
      </w:r>
    </w:p>
    <w:p w14:paraId="674C0F2C"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title(</w:t>
      </w:r>
      <w:r w:rsidRPr="00C82E77">
        <w:rPr>
          <w:rFonts w:ascii="Times New Roman" w:eastAsia="Times New Roman" w:hAnsi="Times New Roman" w:cs="Times New Roman"/>
          <w:color w:val="A709F5"/>
          <w:kern w:val="0"/>
          <w14:ligatures w14:val="none"/>
        </w:rPr>
        <w:t>'Velocity-Time Graph'</w:t>
      </w:r>
      <w:r w:rsidRPr="00C82E77">
        <w:rPr>
          <w:rFonts w:ascii="Times New Roman" w:eastAsia="Times New Roman" w:hAnsi="Times New Roman" w:cs="Times New Roman"/>
          <w:kern w:val="0"/>
          <w14:ligatures w14:val="none"/>
        </w:rPr>
        <w:t>);</w:t>
      </w:r>
    </w:p>
    <w:p w14:paraId="6BEEF05C"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xlabel(</w:t>
      </w:r>
      <w:r w:rsidRPr="00C82E77">
        <w:rPr>
          <w:rFonts w:ascii="Times New Roman" w:eastAsia="Times New Roman" w:hAnsi="Times New Roman" w:cs="Times New Roman"/>
          <w:color w:val="A709F5"/>
          <w:kern w:val="0"/>
          <w14:ligatures w14:val="none"/>
        </w:rPr>
        <w:t>'Time (seconds)'</w:t>
      </w:r>
      <w:r w:rsidRPr="00C82E77">
        <w:rPr>
          <w:rFonts w:ascii="Times New Roman" w:eastAsia="Times New Roman" w:hAnsi="Times New Roman" w:cs="Times New Roman"/>
          <w:kern w:val="0"/>
          <w14:ligatures w14:val="none"/>
        </w:rPr>
        <w:t>);</w:t>
      </w:r>
    </w:p>
    <w:p w14:paraId="4887F068"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ylabel(</w:t>
      </w:r>
      <w:r w:rsidRPr="00C82E77">
        <w:rPr>
          <w:rFonts w:ascii="Times New Roman" w:eastAsia="Times New Roman" w:hAnsi="Times New Roman" w:cs="Times New Roman"/>
          <w:color w:val="A709F5"/>
          <w:kern w:val="0"/>
          <w14:ligatures w14:val="none"/>
        </w:rPr>
        <w:t>'Velocity (m/s)'</w:t>
      </w:r>
      <w:r w:rsidRPr="00C82E77">
        <w:rPr>
          <w:rFonts w:ascii="Times New Roman" w:eastAsia="Times New Roman" w:hAnsi="Times New Roman" w:cs="Times New Roman"/>
          <w:kern w:val="0"/>
          <w14:ligatures w14:val="none"/>
        </w:rPr>
        <w:t>);</w:t>
      </w:r>
    </w:p>
    <w:p w14:paraId="221EB0B5"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grid </w:t>
      </w:r>
      <w:r w:rsidRPr="00C82E77">
        <w:rPr>
          <w:rFonts w:ascii="Times New Roman" w:eastAsia="Times New Roman" w:hAnsi="Times New Roman" w:cs="Times New Roman"/>
          <w:color w:val="A709F5"/>
          <w:kern w:val="0"/>
          <w14:ligatures w14:val="none"/>
        </w:rPr>
        <w:t>on</w:t>
      </w:r>
      <w:r w:rsidRPr="00C82E77">
        <w:rPr>
          <w:rFonts w:ascii="Times New Roman" w:eastAsia="Times New Roman" w:hAnsi="Times New Roman" w:cs="Times New Roman"/>
          <w:kern w:val="0"/>
          <w14:ligatures w14:val="none"/>
        </w:rPr>
        <w:t>;</w:t>
      </w:r>
    </w:p>
    <w:p w14:paraId="0E6DCAF3" w14:textId="77777777" w:rsidR="00C82E77" w:rsidRPr="00C82E77" w:rsidRDefault="00C82E77" w:rsidP="00315367">
      <w:pPr>
        <w:spacing w:after="0" w:line="360" w:lineRule="auto"/>
        <w:rPr>
          <w:rFonts w:ascii="Times New Roman" w:eastAsia="Times New Roman" w:hAnsi="Times New Roman" w:cs="Times New Roman"/>
          <w:kern w:val="0"/>
          <w14:ligatures w14:val="none"/>
        </w:rPr>
      </w:pPr>
      <w:r w:rsidRPr="00C82E77">
        <w:rPr>
          <w:rFonts w:ascii="Times New Roman" w:eastAsia="Times New Roman" w:hAnsi="Times New Roman" w:cs="Times New Roman"/>
          <w:kern w:val="0"/>
          <w14:ligatures w14:val="none"/>
        </w:rPr>
        <w:t xml:space="preserve">hold </w:t>
      </w:r>
      <w:r w:rsidRPr="00C82E77">
        <w:rPr>
          <w:rFonts w:ascii="Times New Roman" w:eastAsia="Times New Roman" w:hAnsi="Times New Roman" w:cs="Times New Roman"/>
          <w:color w:val="A709F5"/>
          <w:kern w:val="0"/>
          <w14:ligatures w14:val="none"/>
        </w:rPr>
        <w:t>off</w:t>
      </w:r>
      <w:r w:rsidRPr="00C82E77">
        <w:rPr>
          <w:rFonts w:ascii="Times New Roman" w:eastAsia="Times New Roman" w:hAnsi="Times New Roman" w:cs="Times New Roman"/>
          <w:kern w:val="0"/>
          <w14:ligatures w14:val="none"/>
        </w:rPr>
        <w:t>;</w:t>
      </w:r>
    </w:p>
    <w:p w14:paraId="250F92C9" w14:textId="77777777" w:rsidR="00C82E77" w:rsidRPr="00C82E77" w:rsidRDefault="00C82E77" w:rsidP="00315367">
      <w:pPr>
        <w:spacing w:after="0" w:line="360" w:lineRule="auto"/>
        <w:rPr>
          <w:rFonts w:ascii="Menlo" w:eastAsia="Times New Roman" w:hAnsi="Menlo" w:cs="Times New Roman"/>
          <w:kern w:val="0"/>
          <w:sz w:val="20"/>
          <w:szCs w:val="20"/>
          <w14:ligatures w14:val="none"/>
        </w:rPr>
      </w:pPr>
    </w:p>
    <w:p w14:paraId="0E34140F" w14:textId="164EEC2E" w:rsidR="006E39AC" w:rsidRPr="00DB1715" w:rsidRDefault="1C9E4235" w:rsidP="00315367">
      <w:pPr>
        <w:spacing w:line="360" w:lineRule="auto"/>
        <w:jc w:val="center"/>
        <w:rPr>
          <w:rFonts w:ascii="Times New Roman" w:eastAsia="Times New Roman" w:hAnsi="Times New Roman" w:cs="Times New Roman"/>
        </w:rPr>
      </w:pPr>
      <w:r>
        <w:rPr>
          <w:noProof/>
        </w:rPr>
        <w:drawing>
          <wp:inline distT="0" distB="0" distL="0" distR="0" wp14:anchorId="009427D7" wp14:editId="6D38B90C">
            <wp:extent cx="5943600" cy="4457700"/>
            <wp:effectExtent l="0" t="0" r="0" b="0"/>
            <wp:docPr id="1984798532" name="Picture 198479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798532"/>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37741E">
        <w:rPr>
          <w:rFonts w:ascii="Times New Roman" w:eastAsia="Times New Roman" w:hAnsi="Times New Roman" w:cs="Times New Roman"/>
          <w:i/>
          <w:iCs/>
          <w:u w:val="single"/>
        </w:rPr>
        <w:t>Fig</w:t>
      </w:r>
      <w:r w:rsidR="009E23EF" w:rsidRPr="0037741E">
        <w:rPr>
          <w:rFonts w:ascii="Times New Roman" w:eastAsia="Times New Roman" w:hAnsi="Times New Roman" w:cs="Times New Roman"/>
          <w:i/>
          <w:iCs/>
          <w:u w:val="single"/>
        </w:rPr>
        <w:t xml:space="preserve">ure </w:t>
      </w:r>
      <w:r w:rsidR="00D06782">
        <w:rPr>
          <w:rFonts w:ascii="Times New Roman" w:eastAsia="Times New Roman" w:hAnsi="Times New Roman" w:cs="Times New Roman"/>
          <w:i/>
          <w:iCs/>
          <w:u w:val="single"/>
        </w:rPr>
        <w:t>7</w:t>
      </w:r>
      <w:r w:rsidR="009E23EF" w:rsidRPr="0037741E">
        <w:rPr>
          <w:rFonts w:ascii="Times New Roman" w:eastAsia="Times New Roman" w:hAnsi="Times New Roman" w:cs="Times New Roman"/>
          <w:i/>
          <w:iCs/>
          <w:u w:val="single"/>
        </w:rPr>
        <w:t xml:space="preserve"> </w:t>
      </w:r>
      <w:r w:rsidRPr="0037741E">
        <w:rPr>
          <w:rFonts w:ascii="Times New Roman" w:eastAsia="Times New Roman" w:hAnsi="Times New Roman" w:cs="Times New Roman"/>
          <w:i/>
          <w:iCs/>
          <w:u w:val="single"/>
        </w:rPr>
        <w:t>: velocity time graph for straight line.</w:t>
      </w:r>
    </w:p>
    <w:p w14:paraId="2E2627B2" w14:textId="4C058BA3" w:rsidR="699EFDEA" w:rsidRDefault="699EFDEA" w:rsidP="00315367">
      <w:pPr>
        <w:spacing w:line="360" w:lineRule="auto"/>
        <w:jc w:val="center"/>
        <w:rPr>
          <w:rFonts w:ascii="Times New Roman" w:eastAsia="Times New Roman" w:hAnsi="Times New Roman" w:cs="Times New Roman"/>
        </w:rPr>
      </w:pPr>
    </w:p>
    <w:p w14:paraId="376A0FD1" w14:textId="6F4E8C70" w:rsidR="699EFDEA" w:rsidRDefault="699EFDEA" w:rsidP="00315367">
      <w:pPr>
        <w:spacing w:line="360" w:lineRule="auto"/>
        <w:jc w:val="center"/>
        <w:rPr>
          <w:rFonts w:ascii="Times New Roman" w:eastAsia="Times New Roman" w:hAnsi="Times New Roman" w:cs="Times New Roman"/>
        </w:rPr>
      </w:pPr>
    </w:p>
    <w:p w14:paraId="78BEA02F" w14:textId="7E57A710" w:rsidR="699EFDEA" w:rsidRDefault="699EFDEA" w:rsidP="00315367">
      <w:pPr>
        <w:spacing w:line="360" w:lineRule="auto"/>
        <w:jc w:val="center"/>
        <w:rPr>
          <w:rFonts w:ascii="Times New Roman" w:eastAsia="Times New Roman" w:hAnsi="Times New Roman" w:cs="Times New Roman"/>
        </w:rPr>
      </w:pPr>
    </w:p>
    <w:p w14:paraId="796A747E" w14:textId="4E71E9F9" w:rsidR="699EFDEA" w:rsidRPr="009C0DF3" w:rsidRDefault="485D9E1F" w:rsidP="00315367">
      <w:pPr>
        <w:spacing w:line="360" w:lineRule="auto"/>
        <w:rPr>
          <w:rFonts w:ascii="Times New Roman" w:eastAsia="Times New Roman" w:hAnsi="Times New Roman" w:cs="Times New Roman"/>
          <w:color w:val="374151"/>
        </w:rPr>
      </w:pPr>
      <w:r w:rsidRPr="3D4EF9FA">
        <w:rPr>
          <w:rFonts w:ascii="Times New Roman" w:eastAsia="Times New Roman" w:hAnsi="Times New Roman" w:cs="Times New Roman"/>
          <w:color w:val="374151"/>
        </w:rPr>
        <w:t xml:space="preserve">This MATLAB code simulates a car moving at a constant speed along the circumference of a circle and plots both the car's path on the circle and its velocity-time graph. The code first defines the radius of the circle and the constant speed of the car. The sample time data is provided, and the distance traveled along the circumference is calculated based on the speed. The angular displacement is then calculated in radians, which is converted to x and y coordinates on the circle. The code calculates the tangential velocity, which remains constant, and plots the car's path on the circle with the start and end points annotated. The velocity-time graph is also plotted with the maximum velocity annotated, which is constant in this case. The code includes titles and </w:t>
      </w:r>
      <w:r w:rsidRPr="009C0DF3">
        <w:rPr>
          <w:rFonts w:ascii="Times New Roman" w:eastAsia="Times New Roman" w:hAnsi="Times New Roman" w:cs="Times New Roman"/>
          <w:color w:val="374151"/>
        </w:rPr>
        <w:t>labels for both graphs and sets the x and y axes to be equal in the circular path graph.</w:t>
      </w:r>
    </w:p>
    <w:p w14:paraId="5C1B195A" w14:textId="3CC34964" w:rsidR="56A79DF5" w:rsidRPr="009C0DF3" w:rsidRDefault="56A79DF5" w:rsidP="00315367">
      <w:pPr>
        <w:spacing w:line="360" w:lineRule="auto"/>
        <w:jc w:val="center"/>
        <w:rPr>
          <w:rFonts w:ascii="Times New Roman" w:eastAsia="Times New Roman" w:hAnsi="Times New Roman" w:cs="Times New Roman"/>
        </w:rPr>
      </w:pPr>
    </w:p>
    <w:p w14:paraId="26E244A2" w14:textId="0C1DED7C"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Constants</w:t>
      </w:r>
    </w:p>
    <w:p w14:paraId="2BA1A4BB" w14:textId="68FA61CC"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radius = 5; </w:t>
      </w:r>
      <w:r w:rsidRPr="009C0DF3">
        <w:rPr>
          <w:rFonts w:ascii="Times New Roman" w:eastAsia="Times New Roman" w:hAnsi="Times New Roman" w:cs="Times New Roman"/>
          <w:color w:val="008013"/>
          <w:kern w:val="0"/>
          <w14:ligatures w14:val="none"/>
        </w:rPr>
        <w:t>% Radius of the circle in meters</w:t>
      </w:r>
    </w:p>
    <w:p w14:paraId="4A434086" w14:textId="322983A1"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speed = 0.36; </w:t>
      </w:r>
      <w:r w:rsidRPr="009C0DF3">
        <w:rPr>
          <w:rFonts w:ascii="Times New Roman" w:eastAsia="Times New Roman" w:hAnsi="Times New Roman" w:cs="Times New Roman"/>
          <w:color w:val="008013"/>
          <w:kern w:val="0"/>
          <w14:ligatures w14:val="none"/>
        </w:rPr>
        <w:t>% Speed in meters per second</w:t>
      </w:r>
    </w:p>
    <w:p w14:paraId="4B5D14EA" w14:textId="3D3A21FF"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Sample data: replace these arrays with your actual time data</w:t>
      </w:r>
    </w:p>
    <w:p w14:paraId="0844380A" w14:textId="02AA8F20"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timeInSeconds = [0, 10, 20, 30, 40, 50]; </w:t>
      </w:r>
      <w:r w:rsidRPr="009C0DF3">
        <w:rPr>
          <w:rFonts w:ascii="Times New Roman" w:eastAsia="Times New Roman" w:hAnsi="Times New Roman" w:cs="Times New Roman"/>
          <w:color w:val="008013"/>
          <w:kern w:val="0"/>
          <w14:ligatures w14:val="none"/>
        </w:rPr>
        <w:t>% Time in seconds</w:t>
      </w:r>
    </w:p>
    <w:p w14:paraId="127C721F" w14:textId="270C0899"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distanceInMeters = speed * timeInSeconds; </w:t>
      </w:r>
      <w:r w:rsidRPr="009C0DF3">
        <w:rPr>
          <w:rFonts w:ascii="Times New Roman" w:eastAsia="Times New Roman" w:hAnsi="Times New Roman" w:cs="Times New Roman"/>
          <w:color w:val="008013"/>
          <w:kern w:val="0"/>
          <w14:ligatures w14:val="none"/>
        </w:rPr>
        <w:t>% Distance traveled along the circumference in meters</w:t>
      </w:r>
    </w:p>
    <w:p w14:paraId="00B408A9" w14:textId="4AAB612D"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Calculate angular displacement (theta) in radians</w:t>
      </w:r>
    </w:p>
    <w:p w14:paraId="64E40941" w14:textId="2F7B3AC8"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theta = distanceInMeters / radius;</w:t>
      </w:r>
    </w:p>
    <w:p w14:paraId="5387898F" w14:textId="6942F6AB"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Convert angular displacement to (x, y) coordinates on the circle</w:t>
      </w:r>
    </w:p>
    <w:p w14:paraId="17FF2CF3" w14:textId="144D5672" w:rsidR="009C0DF3" w:rsidRPr="009C0DF3" w:rsidRDefault="009C0DF3" w:rsidP="00315367">
      <w:pPr>
        <w:spacing w:after="0" w:line="360" w:lineRule="auto"/>
        <w:rPr>
          <w:rFonts w:ascii="Times New Roman" w:eastAsia="Times New Roman" w:hAnsi="Times New Roman" w:cs="Times New Roman"/>
          <w:kern w:val="0"/>
          <w:lang w:val="es-ES"/>
          <w14:ligatures w14:val="none"/>
        </w:rPr>
      </w:pPr>
      <w:r w:rsidRPr="009C0DF3">
        <w:rPr>
          <w:rFonts w:ascii="Times New Roman" w:eastAsia="Times New Roman" w:hAnsi="Times New Roman" w:cs="Times New Roman"/>
          <w:kern w:val="0"/>
          <w:lang w:val="es-ES"/>
          <w14:ligatures w14:val="none"/>
        </w:rPr>
        <w:t>x = radius * cos(theta);</w:t>
      </w:r>
    </w:p>
    <w:p w14:paraId="75C955B9" w14:textId="55DFE8EF" w:rsidR="009C0DF3" w:rsidRPr="009C0DF3" w:rsidRDefault="009C0DF3" w:rsidP="00315367">
      <w:pPr>
        <w:spacing w:after="0" w:line="360" w:lineRule="auto"/>
        <w:rPr>
          <w:rFonts w:ascii="Times New Roman" w:eastAsia="Times New Roman" w:hAnsi="Times New Roman" w:cs="Times New Roman"/>
          <w:kern w:val="0"/>
          <w:lang w:val="es-ES"/>
          <w14:ligatures w14:val="none"/>
        </w:rPr>
      </w:pPr>
      <w:r w:rsidRPr="009C0DF3">
        <w:rPr>
          <w:rFonts w:ascii="Times New Roman" w:eastAsia="Times New Roman" w:hAnsi="Times New Roman" w:cs="Times New Roman"/>
          <w:kern w:val="0"/>
          <w:lang w:val="es-ES"/>
          <w14:ligatures w14:val="none"/>
        </w:rPr>
        <w:t>y = radius * sin(theta);</w:t>
      </w:r>
    </w:p>
    <w:p w14:paraId="4E49492B" w14:textId="35C5C32E"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Calculate tangential velocity (which remains constant)</w:t>
      </w:r>
    </w:p>
    <w:p w14:paraId="3C31E510" w14:textId="6A087181"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velocityInMetersPerSecond = diff(distanceInMeters) ./ diff(timeInSeconds); </w:t>
      </w:r>
    </w:p>
    <w:p w14:paraId="444CD936" w14:textId="7005B085"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timeMidpoints = timeInSeconds(1:end-1) + diff(timeInSeconds)/2; </w:t>
      </w:r>
    </w:p>
    <w:p w14:paraId="5D26FD1E" w14:textId="7A9CA0F2"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Find maximum and minimum velocities (they are the same in this case)</w:t>
      </w:r>
    </w:p>
    <w:p w14:paraId="2BA45B28" w14:textId="3F139F7E"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maxVelocity = max(velocityInMetersPerSecond);</w:t>
      </w:r>
    </w:p>
    <w:p w14:paraId="049E0138" w14:textId="739CFD2B"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minVelocity = min(velocityInMetersPerSecond);</w:t>
      </w:r>
    </w:p>
    <w:p w14:paraId="31EB0833" w14:textId="556D91D5"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Plotting the car's path on the circle</w:t>
      </w:r>
    </w:p>
    <w:p w14:paraId="5122BF4B" w14:textId="1AE11735"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lastRenderedPageBreak/>
        <w:t>figure;</w:t>
      </w:r>
    </w:p>
    <w:p w14:paraId="34E955CF" w14:textId="3FDC5DED"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plot(x, y, </w:t>
      </w:r>
      <w:r w:rsidRPr="009C0DF3">
        <w:rPr>
          <w:rFonts w:ascii="Times New Roman" w:eastAsia="Times New Roman" w:hAnsi="Times New Roman" w:cs="Times New Roman"/>
          <w:color w:val="A709F5"/>
          <w:kern w:val="0"/>
          <w14:ligatures w14:val="none"/>
        </w:rPr>
        <w:t>'-o'</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'LineWidth'</w:t>
      </w:r>
      <w:r w:rsidRPr="009C0DF3">
        <w:rPr>
          <w:rFonts w:ascii="Times New Roman" w:eastAsia="Times New Roman" w:hAnsi="Times New Roman" w:cs="Times New Roman"/>
          <w:kern w:val="0"/>
          <w14:ligatures w14:val="none"/>
        </w:rPr>
        <w:t>, 2);</w:t>
      </w:r>
    </w:p>
    <w:p w14:paraId="04F457FB" w14:textId="13DB2B1E"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hold </w:t>
      </w:r>
      <w:r w:rsidRPr="009C0DF3">
        <w:rPr>
          <w:rFonts w:ascii="Times New Roman" w:eastAsia="Times New Roman" w:hAnsi="Times New Roman" w:cs="Times New Roman"/>
          <w:color w:val="A709F5"/>
          <w:kern w:val="0"/>
          <w14:ligatures w14:val="none"/>
        </w:rPr>
        <w:t>on</w:t>
      </w:r>
      <w:r w:rsidRPr="009C0DF3">
        <w:rPr>
          <w:rFonts w:ascii="Times New Roman" w:eastAsia="Times New Roman" w:hAnsi="Times New Roman" w:cs="Times New Roman"/>
          <w:kern w:val="0"/>
          <w14:ligatures w14:val="none"/>
        </w:rPr>
        <w:t>;</w:t>
      </w:r>
    </w:p>
    <w:p w14:paraId="4A933458" w14:textId="5A43DF7B"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Annotate start and end points</w:t>
      </w:r>
    </w:p>
    <w:p w14:paraId="4E7C0EF9" w14:textId="24E0DD0A"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plot(x(1), y(1), </w:t>
      </w:r>
      <w:r w:rsidRPr="009C0DF3">
        <w:rPr>
          <w:rFonts w:ascii="Times New Roman" w:eastAsia="Times New Roman" w:hAnsi="Times New Roman" w:cs="Times New Roman"/>
          <w:color w:val="A709F5"/>
          <w:kern w:val="0"/>
          <w14:ligatures w14:val="none"/>
        </w:rPr>
        <w:t>'go'</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'MarkerSize'</w:t>
      </w:r>
      <w:r w:rsidRPr="009C0DF3">
        <w:rPr>
          <w:rFonts w:ascii="Times New Roman" w:eastAsia="Times New Roman" w:hAnsi="Times New Roman" w:cs="Times New Roman"/>
          <w:kern w:val="0"/>
          <w14:ligatures w14:val="none"/>
        </w:rPr>
        <w:t xml:space="preserve">, 10, </w:t>
      </w:r>
      <w:r w:rsidRPr="009C0DF3">
        <w:rPr>
          <w:rFonts w:ascii="Times New Roman" w:eastAsia="Times New Roman" w:hAnsi="Times New Roman" w:cs="Times New Roman"/>
          <w:color w:val="A709F5"/>
          <w:kern w:val="0"/>
          <w14:ligatures w14:val="none"/>
        </w:rPr>
        <w:t>'MarkerFaceColor'</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'g'</w:t>
      </w:r>
      <w:r w:rsidRPr="009C0DF3">
        <w:rPr>
          <w:rFonts w:ascii="Times New Roman" w:eastAsia="Times New Roman" w:hAnsi="Times New Roman" w:cs="Times New Roman"/>
          <w:kern w:val="0"/>
          <w14:ligatures w14:val="none"/>
        </w:rPr>
        <w:t>);</w:t>
      </w:r>
    </w:p>
    <w:p w14:paraId="5D738DFA" w14:textId="6DCA9374"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text(x(1), y(1), </w:t>
      </w:r>
      <w:r w:rsidRPr="009C0DF3">
        <w:rPr>
          <w:rFonts w:ascii="Times New Roman" w:eastAsia="Times New Roman" w:hAnsi="Times New Roman" w:cs="Times New Roman"/>
          <w:color w:val="A709F5"/>
          <w:kern w:val="0"/>
          <w14:ligatures w14:val="none"/>
        </w:rPr>
        <w:t>'Start'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'VerticalAlignment'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'bottom'</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'HorizontalAlignment'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'right'</w:t>
      </w:r>
      <w:r w:rsidRPr="009C0DF3">
        <w:rPr>
          <w:rFonts w:ascii="Times New Roman" w:eastAsia="Times New Roman" w:hAnsi="Times New Roman" w:cs="Times New Roman"/>
          <w:kern w:val="0"/>
          <w14:ligatures w14:val="none"/>
        </w:rPr>
        <w:t>);</w:t>
      </w:r>
    </w:p>
    <w:p w14:paraId="12B4E338" w14:textId="4CA2C788"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plot(x(end), y(end), </w:t>
      </w:r>
      <w:r w:rsidRPr="009C0DF3">
        <w:rPr>
          <w:rFonts w:ascii="Times New Roman" w:eastAsia="Times New Roman" w:hAnsi="Times New Roman" w:cs="Times New Roman"/>
          <w:color w:val="A709F5"/>
          <w:kern w:val="0"/>
          <w14:ligatures w14:val="none"/>
        </w:rPr>
        <w:t>'ro'</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'MarkerSize'</w:t>
      </w:r>
      <w:r w:rsidRPr="009C0DF3">
        <w:rPr>
          <w:rFonts w:ascii="Times New Roman" w:eastAsia="Times New Roman" w:hAnsi="Times New Roman" w:cs="Times New Roman"/>
          <w:kern w:val="0"/>
          <w14:ligatures w14:val="none"/>
        </w:rPr>
        <w:t xml:space="preserve">, 10, </w:t>
      </w:r>
      <w:r w:rsidRPr="009C0DF3">
        <w:rPr>
          <w:rFonts w:ascii="Times New Roman" w:eastAsia="Times New Roman" w:hAnsi="Times New Roman" w:cs="Times New Roman"/>
          <w:color w:val="A709F5"/>
          <w:kern w:val="0"/>
          <w14:ligatures w14:val="none"/>
        </w:rPr>
        <w:t>'MarkerFaceColor'</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'r'</w:t>
      </w:r>
      <w:r w:rsidRPr="009C0DF3">
        <w:rPr>
          <w:rFonts w:ascii="Times New Roman" w:eastAsia="Times New Roman" w:hAnsi="Times New Roman" w:cs="Times New Roman"/>
          <w:kern w:val="0"/>
          <w14:ligatures w14:val="none"/>
        </w:rPr>
        <w:t>);</w:t>
      </w:r>
    </w:p>
    <w:p w14:paraId="58AE35D3" w14:textId="75B65EF6"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text(x(end), y(end), </w:t>
      </w:r>
      <w:r w:rsidRPr="009C0DF3">
        <w:rPr>
          <w:rFonts w:ascii="Times New Roman" w:eastAsia="Times New Roman" w:hAnsi="Times New Roman" w:cs="Times New Roman"/>
          <w:color w:val="A709F5"/>
          <w:kern w:val="0"/>
          <w14:ligatures w14:val="none"/>
        </w:rPr>
        <w:t>'End'</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'VerticalAlignment'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'bottom'</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'HorizontalAlignment'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'left'</w:t>
      </w:r>
      <w:r w:rsidRPr="009C0DF3">
        <w:rPr>
          <w:rFonts w:ascii="Times New Roman" w:eastAsia="Times New Roman" w:hAnsi="Times New Roman" w:cs="Times New Roman"/>
          <w:kern w:val="0"/>
          <w14:ligatures w14:val="none"/>
        </w:rPr>
        <w:t>);</w:t>
      </w:r>
    </w:p>
    <w:p w14:paraId="0101EBF3" w14:textId="06FDDF84"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Adding titles and labels</w:t>
      </w:r>
    </w:p>
    <w:p w14:paraId="5E0DB2C6" w14:textId="281806D5"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title(</w:t>
      </w:r>
      <w:r w:rsidRPr="009C0DF3">
        <w:rPr>
          <w:rFonts w:ascii="Times New Roman" w:eastAsia="Times New Roman" w:hAnsi="Times New Roman" w:cs="Times New Roman"/>
          <w:color w:val="A709F5"/>
          <w:kern w:val="0"/>
          <w14:ligatures w14:val="none"/>
        </w:rPr>
        <w:t>'Car Path on a Circular Track'</w:t>
      </w:r>
      <w:r w:rsidRPr="009C0DF3">
        <w:rPr>
          <w:rFonts w:ascii="Times New Roman" w:eastAsia="Times New Roman" w:hAnsi="Times New Roman" w:cs="Times New Roman"/>
          <w:kern w:val="0"/>
          <w14:ligatures w14:val="none"/>
        </w:rPr>
        <w:t>);</w:t>
      </w:r>
    </w:p>
    <w:p w14:paraId="37C01014" w14:textId="2BE0EC38"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xlabel(</w:t>
      </w:r>
      <w:r w:rsidRPr="009C0DF3">
        <w:rPr>
          <w:rFonts w:ascii="Times New Roman" w:eastAsia="Times New Roman" w:hAnsi="Times New Roman" w:cs="Times New Roman"/>
          <w:color w:val="A709F5"/>
          <w:kern w:val="0"/>
          <w14:ligatures w14:val="none"/>
        </w:rPr>
        <w:t>'X (meters)'</w:t>
      </w:r>
      <w:r w:rsidRPr="009C0DF3">
        <w:rPr>
          <w:rFonts w:ascii="Times New Roman" w:eastAsia="Times New Roman" w:hAnsi="Times New Roman" w:cs="Times New Roman"/>
          <w:kern w:val="0"/>
          <w14:ligatures w14:val="none"/>
        </w:rPr>
        <w:t>);</w:t>
      </w:r>
    </w:p>
    <w:p w14:paraId="3A2FD7D5" w14:textId="0F49CD78"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ylabel(</w:t>
      </w:r>
      <w:r w:rsidRPr="009C0DF3">
        <w:rPr>
          <w:rFonts w:ascii="Times New Roman" w:eastAsia="Times New Roman" w:hAnsi="Times New Roman" w:cs="Times New Roman"/>
          <w:color w:val="A709F5"/>
          <w:kern w:val="0"/>
          <w14:ligatures w14:val="none"/>
        </w:rPr>
        <w:t>'Y (meters)'</w:t>
      </w:r>
      <w:r w:rsidRPr="009C0DF3">
        <w:rPr>
          <w:rFonts w:ascii="Times New Roman" w:eastAsia="Times New Roman" w:hAnsi="Times New Roman" w:cs="Times New Roman"/>
          <w:kern w:val="0"/>
          <w14:ligatures w14:val="none"/>
        </w:rPr>
        <w:t>);</w:t>
      </w:r>
    </w:p>
    <w:p w14:paraId="7BD658BB" w14:textId="0A28151B"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axis </w:t>
      </w:r>
      <w:r w:rsidRPr="009C0DF3">
        <w:rPr>
          <w:rFonts w:ascii="Times New Roman" w:eastAsia="Times New Roman" w:hAnsi="Times New Roman" w:cs="Times New Roman"/>
          <w:color w:val="A709F5"/>
          <w:kern w:val="0"/>
          <w14:ligatures w14:val="none"/>
        </w:rPr>
        <w:t>equal</w:t>
      </w:r>
      <w:r w:rsidRPr="009C0DF3">
        <w:rPr>
          <w:rFonts w:ascii="Times New Roman" w:eastAsia="Times New Roman" w:hAnsi="Times New Roman" w:cs="Times New Roman"/>
          <w:kern w:val="0"/>
          <w14:ligatures w14:val="none"/>
        </w:rPr>
        <w:t>;</w:t>
      </w:r>
    </w:p>
    <w:p w14:paraId="72C1F677" w14:textId="53A7F619"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grid </w:t>
      </w:r>
      <w:r w:rsidRPr="009C0DF3">
        <w:rPr>
          <w:rFonts w:ascii="Times New Roman" w:eastAsia="Times New Roman" w:hAnsi="Times New Roman" w:cs="Times New Roman"/>
          <w:color w:val="A709F5"/>
          <w:kern w:val="0"/>
          <w14:ligatures w14:val="none"/>
        </w:rPr>
        <w:t>on</w:t>
      </w:r>
      <w:r w:rsidRPr="009C0DF3">
        <w:rPr>
          <w:rFonts w:ascii="Times New Roman" w:eastAsia="Times New Roman" w:hAnsi="Times New Roman" w:cs="Times New Roman"/>
          <w:kern w:val="0"/>
          <w14:ligatures w14:val="none"/>
        </w:rPr>
        <w:t>;</w:t>
      </w:r>
    </w:p>
    <w:p w14:paraId="6EF20501" w14:textId="70D22D5C"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hold </w:t>
      </w:r>
      <w:r w:rsidRPr="009C0DF3">
        <w:rPr>
          <w:rFonts w:ascii="Times New Roman" w:eastAsia="Times New Roman" w:hAnsi="Times New Roman" w:cs="Times New Roman"/>
          <w:color w:val="A709F5"/>
          <w:kern w:val="0"/>
          <w14:ligatures w14:val="none"/>
        </w:rPr>
        <w:t>off</w:t>
      </w:r>
      <w:r w:rsidRPr="009C0DF3">
        <w:rPr>
          <w:rFonts w:ascii="Times New Roman" w:eastAsia="Times New Roman" w:hAnsi="Times New Roman" w:cs="Times New Roman"/>
          <w:kern w:val="0"/>
          <w14:ligatures w14:val="none"/>
        </w:rPr>
        <w:t>;</w:t>
      </w:r>
    </w:p>
    <w:p w14:paraId="79C18AD1" w14:textId="43A0266C"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Plotting the velocity-time graph</w:t>
      </w:r>
    </w:p>
    <w:p w14:paraId="121A9547" w14:textId="66CA4AF0"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figure;</w:t>
      </w:r>
    </w:p>
    <w:p w14:paraId="72081AE9" w14:textId="5BC49733"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plot(timeMidpoints, velocityInMetersPerSecond, </w:t>
      </w:r>
      <w:r w:rsidRPr="009C0DF3">
        <w:rPr>
          <w:rFonts w:ascii="Times New Roman" w:eastAsia="Times New Roman" w:hAnsi="Times New Roman" w:cs="Times New Roman"/>
          <w:color w:val="A709F5"/>
          <w:kern w:val="0"/>
          <w14:ligatures w14:val="none"/>
        </w:rPr>
        <w:t>'-o'</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'LineWidth'</w:t>
      </w:r>
      <w:r w:rsidRPr="009C0DF3">
        <w:rPr>
          <w:rFonts w:ascii="Times New Roman" w:eastAsia="Times New Roman" w:hAnsi="Times New Roman" w:cs="Times New Roman"/>
          <w:kern w:val="0"/>
          <w14:ligatures w14:val="none"/>
        </w:rPr>
        <w:t>, 2);</w:t>
      </w:r>
    </w:p>
    <w:p w14:paraId="21F29C5A" w14:textId="6C74B8BA"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hold </w:t>
      </w:r>
      <w:r w:rsidRPr="009C0DF3">
        <w:rPr>
          <w:rFonts w:ascii="Times New Roman" w:eastAsia="Times New Roman" w:hAnsi="Times New Roman" w:cs="Times New Roman"/>
          <w:color w:val="A709F5"/>
          <w:kern w:val="0"/>
          <w14:ligatures w14:val="none"/>
        </w:rPr>
        <w:t>on</w:t>
      </w:r>
      <w:r w:rsidRPr="009C0DF3">
        <w:rPr>
          <w:rFonts w:ascii="Times New Roman" w:eastAsia="Times New Roman" w:hAnsi="Times New Roman" w:cs="Times New Roman"/>
          <w:kern w:val="0"/>
          <w14:ligatures w14:val="none"/>
        </w:rPr>
        <w:t>;</w:t>
      </w:r>
    </w:p>
    <w:p w14:paraId="39CEE5A7" w14:textId="0115C676"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Annotating the maximum velocity (it's constant, so all points are the same)</w:t>
      </w:r>
    </w:p>
    <w:p w14:paraId="39EB655E" w14:textId="6BB8012F"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plot(timeMidpoints, velocityInMetersPerSecond, </w:t>
      </w:r>
      <w:r w:rsidRPr="009C0DF3">
        <w:rPr>
          <w:rFonts w:ascii="Times New Roman" w:eastAsia="Times New Roman" w:hAnsi="Times New Roman" w:cs="Times New Roman"/>
          <w:color w:val="A709F5"/>
          <w:kern w:val="0"/>
          <w14:ligatures w14:val="none"/>
        </w:rPr>
        <w:t>'ro'</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'MarkerSize'</w:t>
      </w:r>
      <w:r w:rsidRPr="009C0DF3">
        <w:rPr>
          <w:rFonts w:ascii="Times New Roman" w:eastAsia="Times New Roman" w:hAnsi="Times New Roman" w:cs="Times New Roman"/>
          <w:kern w:val="0"/>
          <w14:ligatures w14:val="none"/>
        </w:rPr>
        <w:t xml:space="preserve">, 10, </w:t>
      </w:r>
      <w:r w:rsidRPr="009C0DF3">
        <w:rPr>
          <w:rFonts w:ascii="Times New Roman" w:eastAsia="Times New Roman" w:hAnsi="Times New Roman" w:cs="Times New Roman"/>
          <w:color w:val="A709F5"/>
          <w:kern w:val="0"/>
          <w14:ligatures w14:val="none"/>
        </w:rPr>
        <w:t>'MarkerFaceColor'</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'r'</w:t>
      </w:r>
      <w:r w:rsidRPr="009C0DF3">
        <w:rPr>
          <w:rFonts w:ascii="Times New Roman" w:eastAsia="Times New Roman" w:hAnsi="Times New Roman" w:cs="Times New Roman"/>
          <w:kern w:val="0"/>
          <w14:ligatures w14:val="none"/>
        </w:rPr>
        <w:t>);</w:t>
      </w:r>
    </w:p>
    <w:p w14:paraId="6CF347C6" w14:textId="148990DB"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text(timeMidpoints(end), maxVelocity, sprintf(</w:t>
      </w:r>
      <w:r w:rsidRPr="009C0DF3">
        <w:rPr>
          <w:rFonts w:ascii="Times New Roman" w:eastAsia="Times New Roman" w:hAnsi="Times New Roman" w:cs="Times New Roman"/>
          <w:color w:val="A709F5"/>
          <w:kern w:val="0"/>
          <w14:ligatures w14:val="none"/>
        </w:rPr>
        <w:t>'Max: %.2f m/s'</w:t>
      </w:r>
      <w:r w:rsidRPr="009C0DF3">
        <w:rPr>
          <w:rFonts w:ascii="Times New Roman" w:eastAsia="Times New Roman" w:hAnsi="Times New Roman" w:cs="Times New Roman"/>
          <w:kern w:val="0"/>
          <w14:ligatures w14:val="none"/>
        </w:rPr>
        <w:t xml:space="preserve">, maxVelocity), </w:t>
      </w:r>
      <w:r w:rsidRPr="009C0DF3">
        <w:rPr>
          <w:rFonts w:ascii="Times New Roman" w:eastAsia="Times New Roman" w:hAnsi="Times New Roman" w:cs="Times New Roman"/>
          <w:color w:val="0E00FF"/>
          <w:kern w:val="0"/>
          <w14:ligatures w14:val="none"/>
        </w:rPr>
        <w:t>...</w:t>
      </w:r>
    </w:p>
    <w:p w14:paraId="4D9ED319" w14:textId="12215EFD"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A709F5"/>
          <w:kern w:val="0"/>
          <w14:ligatures w14:val="none"/>
        </w:rPr>
        <w:t>'VerticalAlignment'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'bottom'</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'HorizontalAlignment'</w:t>
      </w:r>
      <w:r w:rsidRPr="009C0DF3">
        <w:rPr>
          <w:rFonts w:ascii="Times New Roman" w:eastAsia="Times New Roman" w:hAnsi="Times New Roman" w:cs="Times New Roman"/>
          <w:kern w:val="0"/>
          <w14:ligatures w14:val="none"/>
        </w:rPr>
        <w:t xml:space="preserve">, </w:t>
      </w:r>
      <w:r w:rsidRPr="009C0DF3">
        <w:rPr>
          <w:rFonts w:ascii="Times New Roman" w:eastAsia="Times New Roman" w:hAnsi="Times New Roman" w:cs="Times New Roman"/>
          <w:color w:val="A709F5"/>
          <w:kern w:val="0"/>
          <w14:ligatures w14:val="none"/>
        </w:rPr>
        <w:t>'right'</w:t>
      </w:r>
      <w:r w:rsidRPr="009C0DF3">
        <w:rPr>
          <w:rFonts w:ascii="Times New Roman" w:eastAsia="Times New Roman" w:hAnsi="Times New Roman" w:cs="Times New Roman"/>
          <w:kern w:val="0"/>
          <w14:ligatures w14:val="none"/>
        </w:rPr>
        <w:t>);</w:t>
      </w:r>
    </w:p>
    <w:p w14:paraId="4765B5BE" w14:textId="4B8B01FE"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color w:val="008013"/>
          <w:kern w:val="0"/>
          <w14:ligatures w14:val="none"/>
        </w:rPr>
        <w:t>% Adding titles and labels</w:t>
      </w:r>
    </w:p>
    <w:p w14:paraId="7BABB9E8" w14:textId="209C7414"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title(</w:t>
      </w:r>
      <w:r w:rsidRPr="009C0DF3">
        <w:rPr>
          <w:rFonts w:ascii="Times New Roman" w:eastAsia="Times New Roman" w:hAnsi="Times New Roman" w:cs="Times New Roman"/>
          <w:color w:val="A709F5"/>
          <w:kern w:val="0"/>
          <w14:ligatures w14:val="none"/>
        </w:rPr>
        <w:t>'Velocity-Time Graph'</w:t>
      </w:r>
      <w:r w:rsidRPr="009C0DF3">
        <w:rPr>
          <w:rFonts w:ascii="Times New Roman" w:eastAsia="Times New Roman" w:hAnsi="Times New Roman" w:cs="Times New Roman"/>
          <w:kern w:val="0"/>
          <w14:ligatures w14:val="none"/>
        </w:rPr>
        <w:t>);</w:t>
      </w:r>
    </w:p>
    <w:p w14:paraId="21B575F4" w14:textId="7AA318D7"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xlabel(</w:t>
      </w:r>
      <w:r w:rsidRPr="009C0DF3">
        <w:rPr>
          <w:rFonts w:ascii="Times New Roman" w:eastAsia="Times New Roman" w:hAnsi="Times New Roman" w:cs="Times New Roman"/>
          <w:color w:val="A709F5"/>
          <w:kern w:val="0"/>
          <w14:ligatures w14:val="none"/>
        </w:rPr>
        <w:t>'Time (seconds)'</w:t>
      </w:r>
      <w:r w:rsidRPr="009C0DF3">
        <w:rPr>
          <w:rFonts w:ascii="Times New Roman" w:eastAsia="Times New Roman" w:hAnsi="Times New Roman" w:cs="Times New Roman"/>
          <w:kern w:val="0"/>
          <w14:ligatures w14:val="none"/>
        </w:rPr>
        <w:t>);</w:t>
      </w:r>
    </w:p>
    <w:p w14:paraId="46CC7F1B" w14:textId="78E4E5F4"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ylabel(</w:t>
      </w:r>
      <w:r w:rsidRPr="009C0DF3">
        <w:rPr>
          <w:rFonts w:ascii="Times New Roman" w:eastAsia="Times New Roman" w:hAnsi="Times New Roman" w:cs="Times New Roman"/>
          <w:color w:val="A709F5"/>
          <w:kern w:val="0"/>
          <w14:ligatures w14:val="none"/>
        </w:rPr>
        <w:t>'Velocity (m/s)'</w:t>
      </w:r>
      <w:r w:rsidRPr="009C0DF3">
        <w:rPr>
          <w:rFonts w:ascii="Times New Roman" w:eastAsia="Times New Roman" w:hAnsi="Times New Roman" w:cs="Times New Roman"/>
          <w:kern w:val="0"/>
          <w14:ligatures w14:val="none"/>
        </w:rPr>
        <w:t>);</w:t>
      </w:r>
    </w:p>
    <w:p w14:paraId="48AE0042" w14:textId="77777777" w:rsidR="009C0DF3" w:rsidRPr="009C0DF3" w:rsidRDefault="009C0DF3" w:rsidP="00315367">
      <w:pPr>
        <w:spacing w:after="0" w:line="360" w:lineRule="auto"/>
        <w:rPr>
          <w:rFonts w:ascii="Times New Roman" w:eastAsia="Times New Roman" w:hAnsi="Times New Roman" w:cs="Times New Roman"/>
          <w:kern w:val="0"/>
          <w14:ligatures w14:val="none"/>
        </w:rPr>
      </w:pPr>
      <w:r w:rsidRPr="009C0DF3">
        <w:rPr>
          <w:rFonts w:ascii="Times New Roman" w:eastAsia="Times New Roman" w:hAnsi="Times New Roman" w:cs="Times New Roman"/>
          <w:kern w:val="0"/>
          <w14:ligatures w14:val="none"/>
        </w:rPr>
        <w:t xml:space="preserve">grid </w:t>
      </w:r>
      <w:r w:rsidRPr="009C0DF3">
        <w:rPr>
          <w:rFonts w:ascii="Times New Roman" w:eastAsia="Times New Roman" w:hAnsi="Times New Roman" w:cs="Times New Roman"/>
          <w:color w:val="A709F5"/>
          <w:kern w:val="0"/>
          <w14:ligatures w14:val="none"/>
        </w:rPr>
        <w:t>on</w:t>
      </w:r>
      <w:r w:rsidRPr="009C0DF3">
        <w:rPr>
          <w:rFonts w:ascii="Times New Roman" w:eastAsia="Times New Roman" w:hAnsi="Times New Roman" w:cs="Times New Roman"/>
          <w:kern w:val="0"/>
          <w14:ligatures w14:val="none"/>
        </w:rPr>
        <w:t>;</w:t>
      </w:r>
    </w:p>
    <w:p w14:paraId="111D04DD" w14:textId="336B3F3A" w:rsidR="56A79DF5" w:rsidRPr="009C0DF3" w:rsidRDefault="56A79DF5" w:rsidP="00315367">
      <w:pPr>
        <w:spacing w:after="0" w:line="360" w:lineRule="auto"/>
        <w:rPr>
          <w:rFonts w:ascii="Times New Roman" w:eastAsia="Times New Roman" w:hAnsi="Times New Roman" w:cs="Times New Roman"/>
          <w:color w:val="000000" w:themeColor="text1"/>
        </w:rPr>
      </w:pPr>
    </w:p>
    <w:p w14:paraId="5C5FE29A" w14:textId="3ACBC0E9" w:rsidR="56A79DF5" w:rsidRPr="009C0DF3" w:rsidRDefault="0E2AC9F3" w:rsidP="00315367">
      <w:pPr>
        <w:spacing w:after="0" w:line="360" w:lineRule="auto"/>
        <w:rPr>
          <w:rFonts w:ascii="Times New Roman" w:eastAsia="Times New Roman" w:hAnsi="Times New Roman" w:cs="Times New Roman"/>
          <w:color w:val="000000" w:themeColor="text1"/>
        </w:rPr>
      </w:pPr>
      <w:r w:rsidRPr="009C0DF3">
        <w:rPr>
          <w:rFonts w:ascii="Times New Roman" w:eastAsia="Times New Roman" w:hAnsi="Times New Roman" w:cs="Times New Roman"/>
          <w:color w:val="000000" w:themeColor="text1"/>
        </w:rPr>
        <w:t xml:space="preserve">hold </w:t>
      </w:r>
      <w:r w:rsidRPr="009C0DF3">
        <w:rPr>
          <w:rFonts w:ascii="Times New Roman" w:eastAsia="Times New Roman" w:hAnsi="Times New Roman" w:cs="Times New Roman"/>
          <w:color w:val="A709F5"/>
        </w:rPr>
        <w:t>off</w:t>
      </w:r>
      <w:r w:rsidRPr="009C0DF3">
        <w:rPr>
          <w:rFonts w:ascii="Times New Roman" w:eastAsia="Times New Roman" w:hAnsi="Times New Roman" w:cs="Times New Roman"/>
          <w:color w:val="000000" w:themeColor="text1"/>
        </w:rPr>
        <w:t>;</w:t>
      </w:r>
    </w:p>
    <w:p w14:paraId="09593046" w14:textId="63C6F18C" w:rsidR="56A79DF5" w:rsidRDefault="33D1109E" w:rsidP="00315367">
      <w:pPr>
        <w:spacing w:line="360" w:lineRule="auto"/>
        <w:rPr>
          <w:rFonts w:ascii="Times New Roman" w:eastAsia="Times New Roman" w:hAnsi="Times New Roman" w:cs="Times New Roman"/>
        </w:rPr>
      </w:pPr>
      <w:r>
        <w:rPr>
          <w:noProof/>
        </w:rPr>
        <w:lastRenderedPageBreak/>
        <w:drawing>
          <wp:inline distT="0" distB="0" distL="0" distR="0" wp14:anchorId="67893C67" wp14:editId="65EC0E28">
            <wp:extent cx="5943600" cy="4457700"/>
            <wp:effectExtent l="0" t="0" r="0" b="0"/>
            <wp:docPr id="1855731359" name="Picture 185573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731359"/>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FD76E9" w14:textId="398A7DDB" w:rsidR="56A79DF5" w:rsidRPr="0037741E" w:rsidRDefault="0052015A" w:rsidP="00315367">
      <w:pPr>
        <w:spacing w:line="360" w:lineRule="auto"/>
        <w:jc w:val="center"/>
        <w:rPr>
          <w:rFonts w:ascii="Times New Roman" w:eastAsia="Times New Roman" w:hAnsi="Times New Roman" w:cs="Times New Roman"/>
          <w:i/>
          <w:iCs/>
          <w:u w:val="single"/>
        </w:rPr>
      </w:pPr>
      <w:r w:rsidRPr="0037741E">
        <w:rPr>
          <w:rFonts w:ascii="Times New Roman" w:eastAsia="Times New Roman" w:hAnsi="Times New Roman" w:cs="Times New Roman"/>
          <w:i/>
          <w:iCs/>
          <w:u w:val="single"/>
        </w:rPr>
        <w:t xml:space="preserve">Figure </w:t>
      </w:r>
      <w:r w:rsidR="00D06782">
        <w:rPr>
          <w:rFonts w:ascii="Times New Roman" w:eastAsia="Times New Roman" w:hAnsi="Times New Roman" w:cs="Times New Roman"/>
          <w:i/>
          <w:iCs/>
          <w:u w:val="single"/>
        </w:rPr>
        <w:t>8</w:t>
      </w:r>
      <w:r w:rsidRPr="0037741E">
        <w:rPr>
          <w:rFonts w:ascii="Times New Roman" w:eastAsia="Times New Roman" w:hAnsi="Times New Roman" w:cs="Times New Roman"/>
          <w:i/>
          <w:iCs/>
          <w:u w:val="single"/>
        </w:rPr>
        <w:t xml:space="preserve"> : </w:t>
      </w:r>
      <w:r w:rsidR="009E23EF" w:rsidRPr="0037741E">
        <w:rPr>
          <w:rFonts w:ascii="Times New Roman" w:eastAsia="Times New Roman" w:hAnsi="Times New Roman" w:cs="Times New Roman"/>
          <w:i/>
          <w:iCs/>
          <w:u w:val="single"/>
        </w:rPr>
        <w:t>Car path on a circular track</w:t>
      </w:r>
    </w:p>
    <w:p w14:paraId="4035C38D" w14:textId="4DF3FFF6" w:rsidR="56A79DF5" w:rsidRDefault="56A79DF5" w:rsidP="00315367">
      <w:pPr>
        <w:spacing w:line="360" w:lineRule="auto"/>
        <w:jc w:val="center"/>
        <w:rPr>
          <w:rFonts w:ascii="Times New Roman" w:eastAsia="Times New Roman" w:hAnsi="Times New Roman" w:cs="Times New Roman"/>
        </w:rPr>
      </w:pPr>
    </w:p>
    <w:p w14:paraId="61D9235D" w14:textId="18D07CAB" w:rsidR="56A79DF5" w:rsidRDefault="56A79DF5" w:rsidP="00315367">
      <w:pPr>
        <w:spacing w:line="360" w:lineRule="auto"/>
        <w:jc w:val="center"/>
        <w:rPr>
          <w:rFonts w:ascii="Times New Roman" w:eastAsia="Times New Roman" w:hAnsi="Times New Roman" w:cs="Times New Roman"/>
        </w:rPr>
      </w:pPr>
    </w:p>
    <w:p w14:paraId="6F823117" w14:textId="77777777" w:rsidR="00D06782" w:rsidRDefault="00D06782" w:rsidP="00315367">
      <w:pPr>
        <w:spacing w:line="360" w:lineRule="auto"/>
        <w:jc w:val="center"/>
        <w:rPr>
          <w:rFonts w:ascii="Times New Roman" w:eastAsia="Times New Roman" w:hAnsi="Times New Roman" w:cs="Times New Roman"/>
        </w:rPr>
      </w:pPr>
    </w:p>
    <w:p w14:paraId="1711D4E1" w14:textId="77777777" w:rsidR="00D06782" w:rsidRDefault="00D06782" w:rsidP="00315367">
      <w:pPr>
        <w:spacing w:line="360" w:lineRule="auto"/>
        <w:jc w:val="center"/>
        <w:rPr>
          <w:rFonts w:ascii="Times New Roman" w:eastAsia="Times New Roman" w:hAnsi="Times New Roman" w:cs="Times New Roman"/>
        </w:rPr>
      </w:pPr>
    </w:p>
    <w:p w14:paraId="3C2E4B8F" w14:textId="77777777" w:rsidR="00D06782" w:rsidRDefault="00D06782" w:rsidP="00315367">
      <w:pPr>
        <w:spacing w:line="360" w:lineRule="auto"/>
        <w:jc w:val="center"/>
        <w:rPr>
          <w:rFonts w:ascii="Times New Roman" w:eastAsia="Times New Roman" w:hAnsi="Times New Roman" w:cs="Times New Roman"/>
        </w:rPr>
      </w:pPr>
    </w:p>
    <w:p w14:paraId="64599666" w14:textId="77777777" w:rsidR="00D06782" w:rsidRDefault="00D06782" w:rsidP="00315367">
      <w:pPr>
        <w:spacing w:line="360" w:lineRule="auto"/>
        <w:jc w:val="center"/>
        <w:rPr>
          <w:rFonts w:ascii="Times New Roman" w:eastAsia="Times New Roman" w:hAnsi="Times New Roman" w:cs="Times New Roman"/>
        </w:rPr>
      </w:pPr>
    </w:p>
    <w:p w14:paraId="513E0447" w14:textId="762BA076" w:rsidR="00D32DC0" w:rsidRPr="00A55334" w:rsidRDefault="00B719D2" w:rsidP="00315367">
      <w:pPr>
        <w:pStyle w:val="Heading1"/>
        <w:spacing w:line="360" w:lineRule="auto"/>
        <w:rPr>
          <w:rFonts w:eastAsia="Times New Roman" w:cs="Times New Roman"/>
          <w:b/>
          <w:sz w:val="32"/>
          <w:szCs w:val="32"/>
        </w:rPr>
      </w:pPr>
      <w:bookmarkStart w:id="69" w:name="_Toc1020538294"/>
      <w:bookmarkStart w:id="70" w:name="_Toc693484719"/>
      <w:bookmarkStart w:id="71" w:name="_Toc166766958"/>
      <w:r w:rsidRPr="46282663">
        <w:rPr>
          <w:rFonts w:eastAsia="Times New Roman" w:cs="Times New Roman"/>
          <w:b/>
        </w:rPr>
        <w:lastRenderedPageBreak/>
        <w:t>7</w:t>
      </w:r>
      <w:r w:rsidR="00D32DC0" w:rsidRPr="46282663">
        <w:rPr>
          <w:rFonts w:eastAsia="Times New Roman" w:cs="Times New Roman"/>
          <w:b/>
        </w:rPr>
        <w:t>. Design Improvements</w:t>
      </w:r>
      <w:bookmarkEnd w:id="69"/>
      <w:bookmarkEnd w:id="70"/>
      <w:bookmarkEnd w:id="71"/>
    </w:p>
    <w:p w14:paraId="590B6154" w14:textId="2CBBCDD4" w:rsidR="00D32DC0" w:rsidRPr="00DB1715" w:rsidRDefault="13EBD0CB"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Certain design changes can be made to the OSOYOO V2.1 Robot Car to increase its performance. To achieve improved performance metrics like speed, precision, and adaptation to different track conditions, these enhancements concentrate on improving the car's mechanical components and sensory capacities.</w:t>
      </w:r>
    </w:p>
    <w:p w14:paraId="1770A661" w14:textId="05E176E8" w:rsidR="6AC5D065" w:rsidRPr="00DB1715" w:rsidRDefault="6AC5D065" w:rsidP="00315367">
      <w:pPr>
        <w:spacing w:line="360" w:lineRule="auto"/>
        <w:rPr>
          <w:rFonts w:ascii="Times New Roman" w:eastAsia="Times New Roman" w:hAnsi="Times New Roman" w:cs="Times New Roman"/>
          <w:b/>
        </w:rPr>
      </w:pPr>
    </w:p>
    <w:p w14:paraId="24A1BAEB" w14:textId="7ABFF57C" w:rsidR="00D32DC0" w:rsidRPr="00A55334" w:rsidRDefault="00B719D2" w:rsidP="00315367">
      <w:pPr>
        <w:pStyle w:val="Heading2"/>
        <w:spacing w:line="360" w:lineRule="auto"/>
        <w:rPr>
          <w:rFonts w:eastAsia="Times New Roman" w:cs="Times New Roman"/>
          <w:b/>
          <w:szCs w:val="28"/>
        </w:rPr>
      </w:pPr>
      <w:bookmarkStart w:id="72" w:name="_Toc964215178"/>
      <w:bookmarkStart w:id="73" w:name="_Toc1612167923"/>
      <w:bookmarkStart w:id="74" w:name="_Toc166766959"/>
      <w:r w:rsidRPr="28DA80AC">
        <w:rPr>
          <w:rFonts w:eastAsia="Times New Roman" w:cs="Times New Roman"/>
          <w:b/>
        </w:rPr>
        <w:t>7</w:t>
      </w:r>
      <w:r w:rsidR="00D32DC0" w:rsidRPr="28DA80AC">
        <w:rPr>
          <w:rFonts w:eastAsia="Times New Roman" w:cs="Times New Roman"/>
          <w:b/>
        </w:rPr>
        <w:t>.1 Enhanced Sensory Inputs</w:t>
      </w:r>
      <w:bookmarkEnd w:id="72"/>
      <w:bookmarkEnd w:id="73"/>
      <w:bookmarkEnd w:id="74"/>
    </w:p>
    <w:p w14:paraId="0D2782C0" w14:textId="73030185"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Upgrading to Camera-based Sensor Systems:</w:t>
      </w:r>
    </w:p>
    <w:p w14:paraId="3FCFB46D" w14:textId="0834C71C"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Traditional line-following robots, like the OSOYOO V2.1, typically utilize infrared (IR) or simple light sensors to detect and follow track lines. While effective for basic tasks, these sensors are limited in their ability to handle complex environments and advanced navigation tasks.</w:t>
      </w:r>
    </w:p>
    <w:p w14:paraId="1E4987AD" w14:textId="77777777" w:rsidR="00D32DC0" w:rsidRPr="00DB1715" w:rsidRDefault="00D32DC0" w:rsidP="00315367">
      <w:pPr>
        <w:spacing w:line="360" w:lineRule="auto"/>
        <w:rPr>
          <w:rFonts w:ascii="Times New Roman" w:eastAsia="Times New Roman" w:hAnsi="Times New Roman" w:cs="Times New Roman"/>
        </w:rPr>
      </w:pPr>
    </w:p>
    <w:p w14:paraId="7ED40EF9" w14:textId="51A5F6FD"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b/>
        </w:rPr>
        <w:t>Advantages of Camera-based Systems</w:t>
      </w:r>
      <w:r w:rsidRPr="3D4EF9FA">
        <w:rPr>
          <w:rFonts w:ascii="Times New Roman" w:eastAsia="Times New Roman" w:hAnsi="Times New Roman" w:cs="Times New Roman"/>
        </w:rPr>
        <w:t xml:space="preserve">: </w:t>
      </w:r>
      <w:r w:rsidR="2065F6F2" w:rsidRPr="3D4EF9FA">
        <w:rPr>
          <w:rFonts w:ascii="Times New Roman" w:eastAsia="Times New Roman" w:hAnsi="Times New Roman" w:cs="Times New Roman"/>
        </w:rPr>
        <w:t>Upgrading to a camera-based sensor system enables the robot car to take in a wider and more precise image of its environment. Through computer vision techniques, cameras can scan complicated images, identify obstacles and other significant visual markers, and track lines. More complex navigational techniques, like dynamic obstacle avoidance, increased track adaptation, and better decision-making in changing lighting conditions, are supported by this feature.</w:t>
      </w:r>
    </w:p>
    <w:p w14:paraId="0A13A848" w14:textId="25A68A0F"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b/>
        </w:rPr>
        <w:t>Implementation of Advanced Algorithms</w:t>
      </w:r>
      <w:r w:rsidRPr="3D4EF9FA">
        <w:rPr>
          <w:rFonts w:ascii="Times New Roman" w:eastAsia="Times New Roman" w:hAnsi="Times New Roman" w:cs="Times New Roman"/>
        </w:rPr>
        <w:t xml:space="preserve">: </w:t>
      </w:r>
      <w:r w:rsidR="0A573454" w:rsidRPr="3D4EF9FA">
        <w:rPr>
          <w:rFonts w:ascii="Times New Roman" w:eastAsia="Times New Roman" w:hAnsi="Times New Roman" w:cs="Times New Roman"/>
        </w:rPr>
        <w:t>Advanced algorithms like Convolutional Neural Networks (CNNs) or other machine learning models can be used with the additional data that cameras provide to enhance the car's perception of its surroundings. These algorithms can assist in real-time navigation decision-making, distinguishing between various surface types, and identifying signs or symbols on the track.</w:t>
      </w:r>
    </w:p>
    <w:p w14:paraId="21336A41" w14:textId="744CF04C" w:rsidR="6AC5D065" w:rsidRDefault="6AC5D065" w:rsidP="00315367">
      <w:pPr>
        <w:spacing w:line="360" w:lineRule="auto"/>
        <w:rPr>
          <w:rFonts w:ascii="Times New Roman" w:eastAsia="Times New Roman" w:hAnsi="Times New Roman" w:cs="Times New Roman"/>
          <w:b/>
        </w:rPr>
      </w:pPr>
    </w:p>
    <w:p w14:paraId="0B05B57F" w14:textId="77777777" w:rsidR="00D06782" w:rsidRPr="00DB1715" w:rsidRDefault="00D06782" w:rsidP="00315367">
      <w:pPr>
        <w:spacing w:line="360" w:lineRule="auto"/>
        <w:rPr>
          <w:rFonts w:ascii="Times New Roman" w:eastAsia="Times New Roman" w:hAnsi="Times New Roman" w:cs="Times New Roman"/>
          <w:b/>
        </w:rPr>
      </w:pPr>
    </w:p>
    <w:p w14:paraId="2F2B8B41" w14:textId="179A39F2" w:rsidR="00D32DC0" w:rsidRPr="00A55334" w:rsidRDefault="00B719D2" w:rsidP="00315367">
      <w:pPr>
        <w:pStyle w:val="Heading2"/>
        <w:spacing w:line="360" w:lineRule="auto"/>
        <w:rPr>
          <w:rFonts w:eastAsia="Times New Roman" w:cs="Times New Roman"/>
          <w:b/>
          <w:szCs w:val="28"/>
        </w:rPr>
      </w:pPr>
      <w:bookmarkStart w:id="75" w:name="_Toc833714448"/>
      <w:bookmarkStart w:id="76" w:name="_Toc53808160"/>
      <w:bookmarkStart w:id="77" w:name="_Toc166766960"/>
      <w:r w:rsidRPr="753735AF">
        <w:rPr>
          <w:rFonts w:eastAsia="Times New Roman" w:cs="Times New Roman"/>
          <w:b/>
        </w:rPr>
        <w:lastRenderedPageBreak/>
        <w:t>7</w:t>
      </w:r>
      <w:r w:rsidR="00D32DC0" w:rsidRPr="753735AF">
        <w:rPr>
          <w:rFonts w:eastAsia="Times New Roman" w:cs="Times New Roman"/>
          <w:b/>
        </w:rPr>
        <w:t>.2 Mechanical Adjustments</w:t>
      </w:r>
      <w:bookmarkEnd w:id="75"/>
      <w:bookmarkEnd w:id="76"/>
      <w:bookmarkEnd w:id="77"/>
    </w:p>
    <w:p w14:paraId="2D2818DF" w14:textId="6DFE0A74" w:rsidR="00D32DC0" w:rsidRPr="00DB1715" w:rsidRDefault="00D32DC0" w:rsidP="00315367">
      <w:pPr>
        <w:spacing w:line="360" w:lineRule="auto"/>
        <w:rPr>
          <w:rFonts w:ascii="Times New Roman" w:eastAsia="Times New Roman" w:hAnsi="Times New Roman" w:cs="Times New Roman"/>
          <w:b/>
        </w:rPr>
      </w:pPr>
      <w:r w:rsidRPr="3D4EF9FA">
        <w:rPr>
          <w:rFonts w:ascii="Times New Roman" w:eastAsia="Times New Roman" w:hAnsi="Times New Roman" w:cs="Times New Roman"/>
          <w:b/>
        </w:rPr>
        <w:t>Improvements in Motor Capability and Tire Material:</w:t>
      </w:r>
    </w:p>
    <w:p w14:paraId="764EE6F8" w14:textId="5481288A"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To complement the enhanced sensory inputs, mechanical adjustments can also significantly boost the car's performance. Improvements in motor capability and tire material are critical areas that can directly impact the car’s speed and handling.</w:t>
      </w:r>
    </w:p>
    <w:p w14:paraId="4BFFAEA1" w14:textId="77777777" w:rsidR="00D32DC0" w:rsidRPr="00DB1715" w:rsidRDefault="00D32DC0" w:rsidP="00315367">
      <w:pPr>
        <w:spacing w:line="360" w:lineRule="auto"/>
        <w:rPr>
          <w:rFonts w:ascii="Times New Roman" w:eastAsia="Times New Roman" w:hAnsi="Times New Roman" w:cs="Times New Roman"/>
        </w:rPr>
      </w:pPr>
    </w:p>
    <w:p w14:paraId="37EAC064" w14:textId="2E90A3EA"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b/>
        </w:rPr>
        <w:t>- Motor Upgrades</w:t>
      </w:r>
      <w:r w:rsidRPr="3D4EF9FA">
        <w:rPr>
          <w:rFonts w:ascii="Times New Roman" w:eastAsia="Times New Roman" w:hAnsi="Times New Roman" w:cs="Times New Roman"/>
        </w:rPr>
        <w:t xml:space="preserve">: </w:t>
      </w:r>
      <w:r w:rsidR="2D7036C6" w:rsidRPr="3D4EF9FA">
        <w:rPr>
          <w:rFonts w:ascii="Times New Roman" w:eastAsia="Times New Roman" w:hAnsi="Times New Roman" w:cs="Times New Roman"/>
        </w:rPr>
        <w:t>The car can accelerate and maintain higher speeds more quickly and efficiently by increasing the motor's power and responsiveness without sacrificing the motor's useful life. Improved handling on sloping and hilly terrain, where more torque may be required, is another benefit of having stronger motors.</w:t>
      </w:r>
    </w:p>
    <w:p w14:paraId="4A99E175" w14:textId="695FCD25" w:rsidR="6AC5D065" w:rsidRPr="00DB1715" w:rsidRDefault="6AC5D065" w:rsidP="00315367">
      <w:pPr>
        <w:spacing w:line="360" w:lineRule="auto"/>
        <w:rPr>
          <w:rFonts w:ascii="Times New Roman" w:eastAsia="Times New Roman" w:hAnsi="Times New Roman" w:cs="Times New Roman"/>
        </w:rPr>
      </w:pPr>
    </w:p>
    <w:p w14:paraId="25D35B2C" w14:textId="01AE0C83" w:rsidR="00D32DC0" w:rsidRPr="00DB1715" w:rsidRDefault="00D32DC0"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 xml:space="preserve">- </w:t>
      </w:r>
      <w:r w:rsidRPr="3D4EF9FA">
        <w:rPr>
          <w:rFonts w:ascii="Times New Roman" w:eastAsia="Times New Roman" w:hAnsi="Times New Roman" w:cs="Times New Roman"/>
          <w:b/>
        </w:rPr>
        <w:t>Tire Material Adjustments</w:t>
      </w:r>
      <w:r w:rsidRPr="3D4EF9FA">
        <w:rPr>
          <w:rFonts w:ascii="Times New Roman" w:eastAsia="Times New Roman" w:hAnsi="Times New Roman" w:cs="Times New Roman"/>
        </w:rPr>
        <w:t xml:space="preserve">: </w:t>
      </w:r>
      <w:r w:rsidR="5B8737A9" w:rsidRPr="3D4EF9FA">
        <w:rPr>
          <w:rFonts w:ascii="Times New Roman" w:eastAsia="Times New Roman" w:hAnsi="Times New Roman" w:cs="Times New Roman"/>
        </w:rPr>
        <w:t xml:space="preserve">The car's traction on the track is influenced by the type of tire it is running. The car can handle and remain stable on curves much better by upgrading to tires with more grip or changing the tire composition according to the kind of surface (textured tires on slick surfaces, rubber tires on smooth surfaces). This is especially crucial in competitive situations where exact control is crucial or when the car is operating at a faster pace. </w:t>
      </w:r>
      <w:r w:rsidRPr="00DB1715">
        <w:br/>
      </w:r>
      <w:r w:rsidRPr="00DB1715">
        <w:br/>
      </w:r>
      <w:r w:rsidRPr="00DB1715">
        <w:br/>
      </w:r>
    </w:p>
    <w:p w14:paraId="7EA5A2C4" w14:textId="1EFEAD9F" w:rsidR="6AC5D065" w:rsidRPr="00DB1715" w:rsidRDefault="6AC5D065" w:rsidP="00315367">
      <w:pPr>
        <w:spacing w:line="360" w:lineRule="auto"/>
        <w:rPr>
          <w:rFonts w:ascii="Times New Roman" w:eastAsia="Times New Roman" w:hAnsi="Times New Roman" w:cs="Times New Roman"/>
        </w:rPr>
      </w:pPr>
    </w:p>
    <w:p w14:paraId="73929929" w14:textId="242907AB" w:rsidR="00D32DC0" w:rsidRDefault="729768CD" w:rsidP="00315367">
      <w:pPr>
        <w:spacing w:line="360" w:lineRule="auto"/>
        <w:rPr>
          <w:rFonts w:ascii="Times New Roman" w:eastAsia="Times New Roman" w:hAnsi="Times New Roman" w:cs="Times New Roman"/>
        </w:rPr>
      </w:pPr>
      <w:r w:rsidRPr="3D4EF9FA">
        <w:rPr>
          <w:rFonts w:ascii="Times New Roman" w:eastAsia="Times New Roman" w:hAnsi="Times New Roman" w:cs="Times New Roman"/>
        </w:rPr>
        <w:t>The performance of the OSOYOO V2.1 Robot Car might be greatly increased by putting these design changes into practice, which include improving the mechanical parts of the vehicle and switching to camera-based technologies for the sensing systems. By enhancing the car's speed and agility, as well as its intelligence and ability to adapt to complicated settings, these improvements push the limits of what can be accomplished with instructional robot kits.</w:t>
      </w:r>
    </w:p>
    <w:p w14:paraId="798CA3BC" w14:textId="77777777" w:rsidR="00A55334" w:rsidRDefault="00A55334" w:rsidP="00315367">
      <w:pPr>
        <w:spacing w:line="360" w:lineRule="auto"/>
        <w:rPr>
          <w:rFonts w:ascii="Times New Roman" w:eastAsia="Times New Roman" w:hAnsi="Times New Roman" w:cs="Times New Roman"/>
        </w:rPr>
      </w:pPr>
    </w:p>
    <w:p w14:paraId="757721CB" w14:textId="77777777" w:rsidR="00A55334" w:rsidRPr="00DB1715" w:rsidRDefault="00A55334" w:rsidP="00315367">
      <w:pPr>
        <w:spacing w:line="360" w:lineRule="auto"/>
        <w:rPr>
          <w:rFonts w:ascii="Times New Roman" w:eastAsia="Times New Roman" w:hAnsi="Times New Roman" w:cs="Times New Roman"/>
        </w:rPr>
      </w:pPr>
    </w:p>
    <w:p w14:paraId="7DE9A8B9" w14:textId="66F7A9CD" w:rsidR="00A56F40" w:rsidRPr="00A55334" w:rsidRDefault="00B719D2" w:rsidP="00315367">
      <w:pPr>
        <w:pStyle w:val="Heading1"/>
        <w:spacing w:line="360" w:lineRule="auto"/>
        <w:rPr>
          <w:rFonts w:eastAsia="Times New Roman" w:cs="Times New Roman"/>
          <w:b/>
          <w:sz w:val="32"/>
          <w:szCs w:val="32"/>
        </w:rPr>
      </w:pPr>
      <w:bookmarkStart w:id="78" w:name="_Toc1882200322"/>
      <w:bookmarkStart w:id="79" w:name="_Toc420122402"/>
      <w:bookmarkStart w:id="80" w:name="_Toc166766961"/>
      <w:r w:rsidRPr="6E6AD0FE">
        <w:rPr>
          <w:rFonts w:eastAsia="Times New Roman" w:cs="Times New Roman"/>
          <w:b/>
        </w:rPr>
        <w:lastRenderedPageBreak/>
        <w:t>8</w:t>
      </w:r>
      <w:r w:rsidR="00A56F40" w:rsidRPr="6E6AD0FE">
        <w:rPr>
          <w:rFonts w:eastAsia="Times New Roman" w:cs="Times New Roman"/>
          <w:b/>
        </w:rPr>
        <w:t>. Conclusion</w:t>
      </w:r>
      <w:bookmarkEnd w:id="78"/>
      <w:bookmarkEnd w:id="79"/>
      <w:bookmarkEnd w:id="80"/>
    </w:p>
    <w:p w14:paraId="4683B600" w14:textId="43363AA4" w:rsidR="003C771E" w:rsidRPr="003C771E" w:rsidRDefault="003C771E" w:rsidP="00315367">
      <w:pPr>
        <w:spacing w:line="360" w:lineRule="auto"/>
        <w:rPr>
          <w:rFonts w:ascii="Times New Roman" w:eastAsia="Times New Roman" w:hAnsi="Times New Roman" w:cs="Times New Roman"/>
        </w:rPr>
      </w:pPr>
      <w:r w:rsidRPr="003C771E">
        <w:rPr>
          <w:rFonts w:ascii="Times New Roman" w:eastAsia="Times New Roman" w:hAnsi="Times New Roman" w:cs="Times New Roman"/>
        </w:rPr>
        <w:t xml:space="preserve">The OSOYOO V2.1 Robot Car's track performance is significantly enhanced when equipped with a PID controller, underscoring the critical role of advanced control systems in educational robotics. </w:t>
      </w:r>
      <w:r w:rsidR="082E99FD" w:rsidRPr="67B2E37D">
        <w:rPr>
          <w:rFonts w:ascii="Times New Roman" w:eastAsia="Times New Roman" w:hAnsi="Times New Roman" w:cs="Times New Roman"/>
        </w:rPr>
        <w:t>Installing</w:t>
      </w:r>
      <w:r w:rsidRPr="003C771E">
        <w:rPr>
          <w:rFonts w:ascii="Times New Roman" w:eastAsia="Times New Roman" w:hAnsi="Times New Roman" w:cs="Times New Roman"/>
        </w:rPr>
        <w:t xml:space="preserve"> the PID controller improves the car's navigation accuracy </w:t>
      </w:r>
      <w:r w:rsidR="082E99FD" w:rsidRPr="67B2E37D">
        <w:rPr>
          <w:rFonts w:ascii="Times New Roman" w:eastAsia="Times New Roman" w:hAnsi="Times New Roman" w:cs="Times New Roman"/>
        </w:rPr>
        <w:t>and</w:t>
      </w:r>
      <w:r w:rsidRPr="003C771E">
        <w:rPr>
          <w:rFonts w:ascii="Times New Roman" w:eastAsia="Times New Roman" w:hAnsi="Times New Roman" w:cs="Times New Roman"/>
        </w:rPr>
        <w:t xml:space="preserve"> provides a practical demonstration of essential automation principles, thus enriching the learning experience. This enhancement in performance allows students to witness firsthand the benefits of precise control mechanisms, fostering a deeper understanding of dynamic systems and control theory.</w:t>
      </w:r>
    </w:p>
    <w:p w14:paraId="45EA02DA" w14:textId="77777777" w:rsidR="003C771E" w:rsidRPr="003C771E" w:rsidRDefault="003C771E" w:rsidP="00315367">
      <w:pPr>
        <w:spacing w:line="360" w:lineRule="auto"/>
        <w:rPr>
          <w:rFonts w:ascii="Times New Roman" w:eastAsia="Times New Roman" w:hAnsi="Times New Roman" w:cs="Times New Roman"/>
        </w:rPr>
      </w:pPr>
    </w:p>
    <w:p w14:paraId="3D7C51C4" w14:textId="77777777" w:rsidR="003C771E" w:rsidRPr="003C771E" w:rsidRDefault="003C771E" w:rsidP="00315367">
      <w:pPr>
        <w:spacing w:line="360" w:lineRule="auto"/>
        <w:rPr>
          <w:rFonts w:ascii="Times New Roman" w:eastAsia="Times New Roman" w:hAnsi="Times New Roman" w:cs="Times New Roman"/>
        </w:rPr>
      </w:pPr>
      <w:r w:rsidRPr="003C771E">
        <w:rPr>
          <w:rFonts w:ascii="Times New Roman" w:eastAsia="Times New Roman" w:hAnsi="Times New Roman" w:cs="Times New Roman"/>
        </w:rPr>
        <w:t>Furthermore, the study highlights areas for future advancements, particularly in sensor design and technology, to further enhance the usability and functionality of educational robots. By integrating more sophisticated sensors and refining control algorithms, future developments could make advanced robotics more accessible and user-friendly in classroom settings. This would not only facilitate more effective teaching of robotics and automation principles but also better prepare students for complex engineering challenges.</w:t>
      </w:r>
    </w:p>
    <w:p w14:paraId="6559AD9C" w14:textId="77777777" w:rsidR="003C771E" w:rsidRPr="003C771E" w:rsidRDefault="003C771E" w:rsidP="00315367">
      <w:pPr>
        <w:spacing w:line="360" w:lineRule="auto"/>
        <w:rPr>
          <w:rFonts w:ascii="Times New Roman" w:eastAsia="Times New Roman" w:hAnsi="Times New Roman" w:cs="Times New Roman"/>
        </w:rPr>
      </w:pPr>
    </w:p>
    <w:p w14:paraId="39732F8C" w14:textId="3C66189B" w:rsidR="00A56F40" w:rsidRPr="00DB1715" w:rsidRDefault="003C771E" w:rsidP="00315367">
      <w:pPr>
        <w:spacing w:line="360" w:lineRule="auto"/>
        <w:rPr>
          <w:rFonts w:ascii="Times New Roman" w:eastAsia="Times New Roman" w:hAnsi="Times New Roman" w:cs="Times New Roman"/>
        </w:rPr>
      </w:pPr>
      <w:r w:rsidRPr="003C771E">
        <w:rPr>
          <w:rFonts w:ascii="Times New Roman" w:eastAsia="Times New Roman" w:hAnsi="Times New Roman" w:cs="Times New Roman"/>
        </w:rPr>
        <w:t>Overall, this project illustrates the profound impact that incorporating high-level control systems can have on educational tools, demonstrating the value of hands-on learning with advanced technologies. By doing so, it equips students with the necessary skills and knowledge to tackle advanced engineering projects, thereby fostering innovation and excellence in the field of robotics.</w:t>
      </w:r>
    </w:p>
    <w:p w14:paraId="17E03379" w14:textId="77777777" w:rsidR="004C7C1B" w:rsidRPr="00DB1715" w:rsidRDefault="004C7C1B" w:rsidP="00315367">
      <w:pPr>
        <w:spacing w:line="360" w:lineRule="auto"/>
        <w:rPr>
          <w:rFonts w:ascii="Times New Roman" w:eastAsia="Times New Roman" w:hAnsi="Times New Roman" w:cs="Times New Roman"/>
        </w:rPr>
      </w:pPr>
    </w:p>
    <w:p w14:paraId="5C6F8B0B" w14:textId="77777777" w:rsidR="004C7C1B" w:rsidRPr="00DB1715" w:rsidRDefault="004C7C1B" w:rsidP="00315367">
      <w:pPr>
        <w:spacing w:line="360" w:lineRule="auto"/>
        <w:rPr>
          <w:rFonts w:ascii="Times New Roman" w:eastAsia="Times New Roman" w:hAnsi="Times New Roman" w:cs="Times New Roman"/>
        </w:rPr>
      </w:pPr>
    </w:p>
    <w:p w14:paraId="3BDC829E" w14:textId="77777777" w:rsidR="004C7C1B" w:rsidRPr="00DB1715" w:rsidRDefault="004C7C1B" w:rsidP="00315367">
      <w:pPr>
        <w:spacing w:line="360" w:lineRule="auto"/>
        <w:rPr>
          <w:rFonts w:ascii="Times New Roman" w:eastAsia="Times New Roman" w:hAnsi="Times New Roman" w:cs="Times New Roman"/>
        </w:rPr>
      </w:pPr>
    </w:p>
    <w:p w14:paraId="2C22629C" w14:textId="77777777" w:rsidR="004C7C1B" w:rsidRPr="00DB1715" w:rsidRDefault="004C7C1B" w:rsidP="00315367">
      <w:pPr>
        <w:spacing w:line="360" w:lineRule="auto"/>
        <w:rPr>
          <w:rFonts w:ascii="Times New Roman" w:eastAsia="Times New Roman" w:hAnsi="Times New Roman" w:cs="Times New Roman"/>
        </w:rPr>
      </w:pPr>
    </w:p>
    <w:p w14:paraId="4D61D4B3" w14:textId="77777777" w:rsidR="004C7C1B" w:rsidRPr="00DB1715" w:rsidRDefault="004C7C1B" w:rsidP="00315367">
      <w:pPr>
        <w:spacing w:line="360" w:lineRule="auto"/>
        <w:rPr>
          <w:rFonts w:ascii="Times New Roman" w:eastAsia="Times New Roman" w:hAnsi="Times New Roman" w:cs="Times New Roman"/>
        </w:rPr>
      </w:pPr>
    </w:p>
    <w:p w14:paraId="01AE32B1" w14:textId="7E9AC8E3" w:rsidR="007B2018" w:rsidRPr="0052015A" w:rsidRDefault="00B719D2" w:rsidP="00315367">
      <w:pPr>
        <w:pStyle w:val="Heading1"/>
        <w:spacing w:line="360" w:lineRule="auto"/>
        <w:rPr>
          <w:rFonts w:eastAsia="Times New Roman" w:cs="Times New Roman"/>
          <w:b/>
        </w:rPr>
      </w:pPr>
      <w:bookmarkStart w:id="81" w:name="_Toc1698826300"/>
      <w:bookmarkStart w:id="82" w:name="_Toc1546156957"/>
      <w:bookmarkStart w:id="83" w:name="_Toc166766962"/>
      <w:r w:rsidRPr="0052015A">
        <w:rPr>
          <w:rFonts w:eastAsia="Times New Roman" w:cs="Times New Roman"/>
          <w:b/>
        </w:rPr>
        <w:lastRenderedPageBreak/>
        <w:t xml:space="preserve">9. </w:t>
      </w:r>
      <w:r w:rsidR="00A56F40" w:rsidRPr="0052015A">
        <w:rPr>
          <w:rFonts w:eastAsia="Times New Roman" w:cs="Times New Roman"/>
          <w:b/>
        </w:rPr>
        <w:t>References</w:t>
      </w:r>
      <w:bookmarkEnd w:id="81"/>
      <w:bookmarkEnd w:id="82"/>
      <w:bookmarkEnd w:id="83"/>
    </w:p>
    <w:p w14:paraId="5C8E9C05" w14:textId="77777777" w:rsidR="007B2018" w:rsidRPr="0052015A" w:rsidRDefault="007B2018" w:rsidP="00315367">
      <w:pPr>
        <w:spacing w:line="360" w:lineRule="auto"/>
      </w:pPr>
    </w:p>
    <w:p w14:paraId="12DB7098" w14:textId="77777777" w:rsidR="007B2018" w:rsidRPr="00755997" w:rsidRDefault="007B2018" w:rsidP="00315367">
      <w:pPr>
        <w:pStyle w:val="ListParagraph"/>
        <w:numPr>
          <w:ilvl w:val="0"/>
          <w:numId w:val="8"/>
        </w:numPr>
        <w:shd w:val="clear" w:color="auto" w:fill="FFFFFF" w:themeFill="background1"/>
        <w:spacing w:before="120" w:after="0" w:line="360" w:lineRule="auto"/>
        <w:rPr>
          <w:rFonts w:ascii="Times New Roman" w:eastAsia="system-ui" w:hAnsi="Times New Roman" w:cs="Times New Roman"/>
        </w:rPr>
      </w:pPr>
      <w:r w:rsidRPr="00755997">
        <w:rPr>
          <w:rFonts w:ascii="Times New Roman" w:eastAsia="system-ui" w:hAnsi="Times New Roman" w:cs="Times New Roman"/>
          <w:color w:val="0D0D0D" w:themeColor="text1" w:themeTint="F2"/>
        </w:rPr>
        <w:t>Bi, Z., &amp; Wang, X. (2020). Computer aided design and manufacturing. John Wiley &amp; Sons.</w:t>
      </w:r>
      <w:r w:rsidRPr="00755997">
        <w:rPr>
          <w:rFonts w:ascii="Times New Roman" w:eastAsia="system-ui" w:hAnsi="Times New Roman" w:cs="Times New Roman"/>
        </w:rPr>
        <w:t xml:space="preserve"> Available at : </w:t>
      </w:r>
      <w:hyperlink r:id="rId20" w:anchor="v=onepage&amp;q=Bi%2C%20Z.%2C%20%26%20Wang%2C%20X.%20(2020).%20Computer%20aided%20design%20and%20manufacturing.%20John%20Wiley%20%26%20Sons.&amp;f=false" w:history="1">
        <w:r w:rsidRPr="00755997">
          <w:rPr>
            <w:rStyle w:val="Hyperlink"/>
            <w:rFonts w:ascii="Times New Roman" w:eastAsia="system-ui" w:hAnsi="Times New Roman" w:cs="Times New Roman"/>
          </w:rPr>
          <w:t>https://books.google.co.uk/books?hl=en&amp;lr=&amp;id=jF3IDwAAQBAJ&amp;oi=fnd&amp;pg=PR17&amp;dq=Bi,+Z.,+%26+Wang,+X.+(2020).+Computer+aided+design+and+manufacturing.+John+Wiley+%26+Sons.&amp;ots=przxwYjLEY&amp;sig=UbcnULnZzPraPJCvU16usOTpe1g#v=onepage&amp;q=Bi%2C%20Z.%2C%20%26%20Wang%2C%20X.%20(2020).%20Computer%20aided%20design%20and%20manufacturing.%20John%20Wiley%20%26%20Sons.&amp;f=false</w:t>
        </w:r>
      </w:hyperlink>
      <w:ins w:id="84" w:author="Microsoft Word" w:date="2024-05-16T14:54:00Z">
        <w:r w:rsidRPr="00755997">
          <w:rPr>
            <w:rFonts w:ascii="Times New Roman" w:eastAsia="system-ui" w:hAnsi="Times New Roman" w:cs="Times New Roman"/>
          </w:rPr>
          <w:t xml:space="preserve"> </w:t>
        </w:r>
      </w:ins>
      <w:r w:rsidRPr="00755997">
        <w:rPr>
          <w:rFonts w:ascii="Times New Roman" w:eastAsia="system-ui" w:hAnsi="Times New Roman" w:cs="Times New Roman"/>
        </w:rPr>
        <w:t xml:space="preserve">(Accessed on 12/05/2024) </w:t>
      </w:r>
    </w:p>
    <w:p w14:paraId="2B52DD7A" w14:textId="5779DDA9" w:rsidR="00AB3591" w:rsidRPr="00755997" w:rsidRDefault="00AB3591" w:rsidP="00315367">
      <w:pPr>
        <w:shd w:val="clear" w:color="auto" w:fill="FFFFFF" w:themeFill="background1"/>
        <w:spacing w:before="120" w:after="0" w:line="360" w:lineRule="auto"/>
        <w:rPr>
          <w:rFonts w:ascii="Times New Roman" w:eastAsia="system-ui" w:hAnsi="Times New Roman" w:cs="Times New Roman"/>
        </w:rPr>
      </w:pPr>
    </w:p>
    <w:p w14:paraId="2F4E0CE1" w14:textId="7564E0D3" w:rsidR="00AB3591" w:rsidRPr="00755997" w:rsidRDefault="00AB3591" w:rsidP="00315367">
      <w:pPr>
        <w:pStyle w:val="ListParagraph"/>
        <w:numPr>
          <w:ilvl w:val="0"/>
          <w:numId w:val="8"/>
        </w:numPr>
        <w:shd w:val="clear" w:color="auto" w:fill="FFFFFF" w:themeFill="background1"/>
        <w:spacing w:before="120" w:after="0" w:line="360" w:lineRule="auto"/>
        <w:rPr>
          <w:rFonts w:ascii="Times New Roman" w:hAnsi="Times New Roman" w:cs="Times New Roman"/>
          <w:color w:val="000000" w:themeColor="text1"/>
        </w:rPr>
      </w:pPr>
      <w:r w:rsidRPr="00755997">
        <w:rPr>
          <w:rFonts w:ascii="Times New Roman" w:hAnsi="Times New Roman" w:cs="Times New Roman"/>
          <w:color w:val="000000" w:themeColor="text1"/>
        </w:rPr>
        <w:t xml:space="preserve">Karnopp, D., Margolis, D.L. and Rosenberg, R.C. (2006) System Dynamics: Modeling, Simulation, and Control of Mechatronic Systems. 4th ed. John Wiley &amp; Sons. Available at: </w:t>
      </w:r>
      <w:hyperlink r:id="rId21">
        <w:r w:rsidRPr="00755997">
          <w:rPr>
            <w:rStyle w:val="Hyperlink"/>
            <w:rFonts w:ascii="Times New Roman" w:hAnsi="Times New Roman" w:cs="Times New Roman"/>
          </w:rPr>
          <w:t>https://www.wiley.com/en-us/System+Dynamics%3A+Modeling%2C+Simulation%2C+and+Control+of+Mechatronic+Systems%2C+5th+Edition-p-9781118160077</w:t>
        </w:r>
      </w:hyperlink>
      <w:r w:rsidRPr="00755997">
        <w:rPr>
          <w:rFonts w:ascii="Times New Roman" w:hAnsi="Times New Roman" w:cs="Times New Roman"/>
          <w:color w:val="000000" w:themeColor="text1"/>
        </w:rPr>
        <w:t xml:space="preserve"> (Accessed on 08/03/2024)</w:t>
      </w:r>
    </w:p>
    <w:p w14:paraId="4EEDD8D0" w14:textId="77777777" w:rsidR="007B2018" w:rsidRPr="00755997" w:rsidRDefault="007B2018" w:rsidP="00315367">
      <w:pPr>
        <w:pStyle w:val="ListParagraph"/>
        <w:shd w:val="clear" w:color="auto" w:fill="FFFFFF" w:themeFill="background1"/>
        <w:spacing w:before="120" w:after="0" w:line="360" w:lineRule="auto"/>
        <w:rPr>
          <w:rFonts w:ascii="Times New Roman" w:eastAsia="system-ui" w:hAnsi="Times New Roman" w:cs="Times New Roman"/>
        </w:rPr>
      </w:pPr>
    </w:p>
    <w:p w14:paraId="077B24DB" w14:textId="77777777" w:rsidR="007B2018" w:rsidRPr="00755997" w:rsidRDefault="007B2018" w:rsidP="00315367">
      <w:pPr>
        <w:pStyle w:val="NormalWeb"/>
        <w:numPr>
          <w:ilvl w:val="0"/>
          <w:numId w:val="8"/>
        </w:numPr>
        <w:spacing w:before="0" w:beforeAutospacing="0" w:after="0" w:afterAutospacing="0" w:line="360" w:lineRule="auto"/>
        <w:rPr>
          <w:color w:val="000000"/>
        </w:rPr>
      </w:pPr>
      <w:r w:rsidRPr="00755997">
        <w:rPr>
          <w:color w:val="000000" w:themeColor="text1"/>
        </w:rPr>
        <w:t>Omega (2019). </w:t>
      </w:r>
      <w:r w:rsidRPr="00755997">
        <w:rPr>
          <w:i/>
          <w:color w:val="000000" w:themeColor="text1"/>
        </w:rPr>
        <w:t>PID Controller: Types, What It Is &amp; How It Works.</w:t>
      </w:r>
      <w:r w:rsidRPr="00755997">
        <w:rPr>
          <w:color w:val="000000" w:themeColor="text1"/>
        </w:rPr>
        <w:t xml:space="preserve"> Available at: </w:t>
      </w:r>
      <w:hyperlink r:id="rId22">
        <w:r w:rsidRPr="00755997">
          <w:rPr>
            <w:rStyle w:val="Hyperlink"/>
          </w:rPr>
          <w:t>https://www.omega.co.uk/prodinfo/pid-controllers.html</w:t>
        </w:r>
      </w:hyperlink>
      <w:r w:rsidRPr="00755997">
        <w:rPr>
          <w:color w:val="000000" w:themeColor="text1"/>
        </w:rPr>
        <w:t>. (Accessed on 10/04/2024)</w:t>
      </w:r>
    </w:p>
    <w:p w14:paraId="447730FE" w14:textId="77777777" w:rsidR="007B2018" w:rsidRPr="00755997" w:rsidRDefault="007B2018" w:rsidP="00315367">
      <w:pPr>
        <w:pStyle w:val="NormalWeb"/>
        <w:spacing w:before="0" w:beforeAutospacing="0" w:after="0" w:afterAutospacing="0" w:line="360" w:lineRule="auto"/>
        <w:rPr>
          <w:color w:val="000000"/>
        </w:rPr>
      </w:pPr>
    </w:p>
    <w:p w14:paraId="1A41A16E" w14:textId="77777777" w:rsidR="007B2018" w:rsidRPr="00755997" w:rsidRDefault="007B2018" w:rsidP="00315367">
      <w:pPr>
        <w:pStyle w:val="NormalWeb"/>
        <w:numPr>
          <w:ilvl w:val="0"/>
          <w:numId w:val="8"/>
        </w:numPr>
        <w:spacing w:before="0" w:beforeAutospacing="0" w:after="0" w:afterAutospacing="0" w:line="360" w:lineRule="auto"/>
        <w:rPr>
          <w:color w:val="000000"/>
        </w:rPr>
      </w:pPr>
      <w:r w:rsidRPr="00755997">
        <w:rPr>
          <w:color w:val="000000" w:themeColor="text1"/>
          <w:lang w:val="es-ES"/>
        </w:rPr>
        <w:t>osoyoo.com. (n.d.). </w:t>
      </w:r>
      <w:r w:rsidRPr="00755997">
        <w:rPr>
          <w:i/>
          <w:color w:val="000000" w:themeColor="text1"/>
        </w:rPr>
        <w:t>OSOYOO V2.1 Robot Car Kit for Arduino: Introduction Model#2019012400.</w:t>
      </w:r>
      <w:r w:rsidRPr="00755997">
        <w:rPr>
          <w:color w:val="000000" w:themeColor="text1"/>
        </w:rPr>
        <w:t xml:space="preserve"> Available at: </w:t>
      </w:r>
      <w:hyperlink r:id="rId23">
        <w:r w:rsidRPr="00755997">
          <w:rPr>
            <w:rStyle w:val="Hyperlink"/>
          </w:rPr>
          <w:t>https://osoyoo.com/2020/05/12/v2-1-robot-car-kit-for-arduino-tutorial-introduction/</w:t>
        </w:r>
      </w:hyperlink>
      <w:r w:rsidRPr="00755997">
        <w:rPr>
          <w:color w:val="000000" w:themeColor="text1"/>
        </w:rPr>
        <w:t xml:space="preserve"> (Accessed on 14/03/2024)</w:t>
      </w:r>
    </w:p>
    <w:p w14:paraId="3D7DA5DD" w14:textId="77777777" w:rsidR="007B2018" w:rsidRPr="00755997" w:rsidRDefault="007B2018" w:rsidP="00315367">
      <w:pPr>
        <w:pStyle w:val="NormalWeb"/>
        <w:spacing w:before="0" w:beforeAutospacing="0" w:after="0" w:afterAutospacing="0" w:line="360" w:lineRule="auto"/>
        <w:rPr>
          <w:color w:val="000000"/>
        </w:rPr>
      </w:pPr>
    </w:p>
    <w:p w14:paraId="62DAB174" w14:textId="77777777" w:rsidR="007B2018" w:rsidRPr="00755997" w:rsidRDefault="007B2018" w:rsidP="00315367">
      <w:pPr>
        <w:pStyle w:val="ListParagraph"/>
        <w:numPr>
          <w:ilvl w:val="0"/>
          <w:numId w:val="8"/>
        </w:numPr>
        <w:shd w:val="clear" w:color="auto" w:fill="FFFFFF" w:themeFill="background1"/>
        <w:spacing w:before="120" w:after="0" w:line="360" w:lineRule="auto"/>
        <w:rPr>
          <w:rFonts w:ascii="Times New Roman" w:hAnsi="Times New Roman" w:cs="Times New Roman"/>
          <w:color w:val="000000" w:themeColor="text1"/>
        </w:rPr>
      </w:pPr>
      <w:r w:rsidRPr="00755997">
        <w:rPr>
          <w:rFonts w:ascii="Times New Roman" w:eastAsia="system-ui" w:hAnsi="Times New Roman" w:cs="Times New Roman"/>
          <w:color w:val="0D0D0D" w:themeColor="text1" w:themeTint="F2"/>
        </w:rPr>
        <w:t xml:space="preserve">Samak, C.V., Samak, T.V. and Kandhasamy, S. (2021) 'Control strategies for autonomous vehicles', in Autonomous driving and advanced driver-assistance systems (ADAS), CRC Press </w:t>
      </w:r>
      <w:hyperlink r:id="rId24">
        <w:r w:rsidRPr="00755997">
          <w:rPr>
            <w:rStyle w:val="Hyperlink"/>
            <w:rFonts w:ascii="Times New Roman" w:eastAsia="system-ui" w:hAnsi="Times New Roman" w:cs="Times New Roman"/>
          </w:rPr>
          <w:t>https://www.semanticscholar.org/paper/Control-Strategies-for-Autonomous-Vehicles-Samak-Samak/40d6af9720b9e747daa6fa783c9295da97d41181</w:t>
        </w:r>
      </w:hyperlink>
      <w:r w:rsidRPr="00755997">
        <w:rPr>
          <w:rFonts w:ascii="Times New Roman" w:eastAsia="system-ui" w:hAnsi="Times New Roman" w:cs="Times New Roman"/>
          <w:color w:val="0D0D0D" w:themeColor="text1" w:themeTint="F2"/>
        </w:rPr>
        <w:t xml:space="preserve">  </w:t>
      </w:r>
      <w:r w:rsidRPr="00755997">
        <w:rPr>
          <w:rFonts w:ascii="Times New Roman" w:hAnsi="Times New Roman" w:cs="Times New Roman"/>
          <w:color w:val="000000" w:themeColor="text1"/>
        </w:rPr>
        <w:t>(Accessed on 14/03/2024)</w:t>
      </w:r>
    </w:p>
    <w:p w14:paraId="7846DF8B" w14:textId="77777777" w:rsidR="007B2018" w:rsidRPr="00755997" w:rsidRDefault="007B2018" w:rsidP="00315367">
      <w:pPr>
        <w:shd w:val="clear" w:color="auto" w:fill="FFFFFF" w:themeFill="background1"/>
        <w:spacing w:before="120" w:after="0" w:line="360" w:lineRule="auto"/>
        <w:rPr>
          <w:rFonts w:ascii="Times New Roman" w:hAnsi="Times New Roman" w:cs="Times New Roman"/>
          <w:color w:val="000000" w:themeColor="text1"/>
        </w:rPr>
      </w:pPr>
    </w:p>
    <w:p w14:paraId="7AD6ADB1" w14:textId="77777777" w:rsidR="007B2018" w:rsidRPr="00755997" w:rsidRDefault="007B2018" w:rsidP="00315367">
      <w:pPr>
        <w:pStyle w:val="NormalWeb"/>
        <w:numPr>
          <w:ilvl w:val="0"/>
          <w:numId w:val="8"/>
        </w:numPr>
        <w:spacing w:before="0" w:beforeAutospacing="0" w:after="0" w:afterAutospacing="0" w:line="360" w:lineRule="auto"/>
        <w:rPr>
          <w:color w:val="000000" w:themeColor="text1"/>
        </w:rPr>
      </w:pPr>
      <w:r w:rsidRPr="00755997">
        <w:rPr>
          <w:color w:val="000000" w:themeColor="text1"/>
        </w:rPr>
        <w:t>‌Santoro, C. (n.d.). </w:t>
      </w:r>
      <w:r w:rsidRPr="00755997">
        <w:rPr>
          <w:i/>
          <w:color w:val="000000" w:themeColor="text1"/>
        </w:rPr>
        <w:t>Handling System Limits PID Control with Saturation Corrado Santoro PID Control with Saturation</w:t>
      </w:r>
      <w:r w:rsidRPr="00755997">
        <w:rPr>
          <w:color w:val="000000" w:themeColor="text1"/>
        </w:rPr>
        <w:t xml:space="preserve">. [online] Available at: </w:t>
      </w:r>
      <w:hyperlink r:id="rId25">
        <w:r w:rsidRPr="00755997">
          <w:rPr>
            <w:rStyle w:val="Hyperlink"/>
          </w:rPr>
          <w:t>https://www.dmi.unict.it/santoro/teaching/sr/slides/PIDSaturation.pdf</w:t>
        </w:r>
      </w:hyperlink>
      <w:r w:rsidRPr="00755997">
        <w:rPr>
          <w:color w:val="000000" w:themeColor="text1"/>
        </w:rPr>
        <w:t>. (Accessed on 10/04/2024)</w:t>
      </w:r>
    </w:p>
    <w:p w14:paraId="7E6E1271" w14:textId="77777777" w:rsidR="00AB3591" w:rsidRPr="00755997" w:rsidRDefault="00AB3591" w:rsidP="00315367">
      <w:pPr>
        <w:pStyle w:val="NormalWeb"/>
        <w:spacing w:before="0" w:beforeAutospacing="0" w:after="0" w:afterAutospacing="0" w:line="360" w:lineRule="auto"/>
        <w:rPr>
          <w:color w:val="000000" w:themeColor="text1"/>
        </w:rPr>
      </w:pPr>
    </w:p>
    <w:p w14:paraId="4317FFD0" w14:textId="77777777" w:rsidR="00AB3591" w:rsidRPr="00755997" w:rsidRDefault="00AB3591" w:rsidP="00315367">
      <w:pPr>
        <w:pStyle w:val="ListParagraph"/>
        <w:numPr>
          <w:ilvl w:val="0"/>
          <w:numId w:val="8"/>
        </w:numPr>
        <w:shd w:val="clear" w:color="auto" w:fill="FFFFFF" w:themeFill="background1"/>
        <w:spacing w:before="120" w:after="0" w:line="360" w:lineRule="auto"/>
        <w:rPr>
          <w:rFonts w:ascii="Times New Roman" w:hAnsi="Times New Roman" w:cs="Times New Roman"/>
          <w:color w:val="000000" w:themeColor="text1"/>
        </w:rPr>
      </w:pPr>
      <w:r w:rsidRPr="00755997">
        <w:rPr>
          <w:rFonts w:ascii="Times New Roman" w:hAnsi="Times New Roman" w:cs="Times New Roman"/>
          <w:color w:val="000000" w:themeColor="text1"/>
        </w:rPr>
        <w:t xml:space="preserve">Siegwart, R., Nourbakhsh, I.R. and Scaramuzza, D. (2011). Introduction to Autonomous Mobile Robots. 2nd ed. MIT Press. Available at: </w:t>
      </w:r>
      <w:hyperlink r:id="rId26">
        <w:r w:rsidRPr="00755997">
          <w:rPr>
            <w:rStyle w:val="Hyperlink"/>
            <w:rFonts w:ascii="Times New Roman" w:hAnsi="Times New Roman" w:cs="Times New Roman"/>
          </w:rPr>
          <w:t>https://mitpress.mit.edu/9780262015356/introduction-to-autonomous-mobile-robots/</w:t>
        </w:r>
      </w:hyperlink>
      <w:r w:rsidRPr="00755997">
        <w:rPr>
          <w:rFonts w:ascii="Times New Roman" w:hAnsi="Times New Roman" w:cs="Times New Roman"/>
        </w:rPr>
        <w:t xml:space="preserve"> </w:t>
      </w:r>
      <w:r w:rsidRPr="00755997">
        <w:rPr>
          <w:rFonts w:ascii="Times New Roman" w:hAnsi="Times New Roman" w:cs="Times New Roman"/>
          <w:color w:val="000000" w:themeColor="text1"/>
        </w:rPr>
        <w:t>(Accessed on 11/03/2024)</w:t>
      </w:r>
    </w:p>
    <w:p w14:paraId="752FEF4A" w14:textId="77777777" w:rsidR="007B2018" w:rsidRPr="00755997" w:rsidRDefault="007B2018" w:rsidP="00315367">
      <w:pPr>
        <w:pStyle w:val="NormalWeb"/>
        <w:spacing w:before="0" w:beforeAutospacing="0" w:after="0" w:afterAutospacing="0" w:line="360" w:lineRule="auto"/>
        <w:rPr>
          <w:color w:val="000000" w:themeColor="text1"/>
        </w:rPr>
      </w:pPr>
    </w:p>
    <w:p w14:paraId="18D2577D" w14:textId="77777777" w:rsidR="007B2018" w:rsidRPr="00755997" w:rsidRDefault="007B2018" w:rsidP="00315367">
      <w:pPr>
        <w:pStyle w:val="ListParagraph"/>
        <w:numPr>
          <w:ilvl w:val="0"/>
          <w:numId w:val="8"/>
        </w:numPr>
        <w:shd w:val="clear" w:color="auto" w:fill="FFFFFF" w:themeFill="background1"/>
        <w:spacing w:before="120" w:after="0" w:line="360" w:lineRule="auto"/>
        <w:rPr>
          <w:rFonts w:ascii="Times New Roman" w:eastAsia="system-ui" w:hAnsi="Times New Roman" w:cs="Times New Roman"/>
          <w:color w:val="0D0D0D" w:themeColor="text1" w:themeTint="F2"/>
        </w:rPr>
      </w:pPr>
      <w:r w:rsidRPr="00755997">
        <w:rPr>
          <w:rFonts w:ascii="Times New Roman" w:eastAsia="system-ui" w:hAnsi="Times New Roman" w:cs="Times New Roman"/>
          <w:color w:val="0D0D0D" w:themeColor="text1" w:themeTint="F2"/>
          <w:lang w:val="de-DE"/>
        </w:rPr>
        <w:t xml:space="preserve">Tan, K.K., Wang, Q.G., &amp; Hang, C.C. (2012). </w:t>
      </w:r>
      <w:r w:rsidRPr="00755997">
        <w:rPr>
          <w:rFonts w:ascii="Times New Roman" w:eastAsia="system-ui" w:hAnsi="Times New Roman" w:cs="Times New Roman"/>
          <w:color w:val="0D0D0D" w:themeColor="text1" w:themeTint="F2"/>
        </w:rPr>
        <w:t xml:space="preserve">Advances in PID control. Springer Science &amp; Business Media. Available at </w:t>
      </w:r>
      <w:hyperlink r:id="rId27" w:anchor="v=onepage&amp;q=Tan%2C%20K.K.%2C%20Wang%2C%20Q.G.%2C%20%26%20Hang%2C%20C.C.%20(2012).%20Advances%20in%20PID%20control.%20Springer%20Science%20%26%20Business%20Media.&amp;f=false" w:history="1">
        <w:r w:rsidRPr="00755997">
          <w:rPr>
            <w:rStyle w:val="Hyperlink"/>
            <w:rFonts w:ascii="Times New Roman" w:eastAsia="system-ui" w:hAnsi="Times New Roman" w:cs="Times New Roman"/>
          </w:rPr>
          <w:t>https://books.google.co.uk/books?hl=en&amp;lr=&amp;id=97nkBwAAQBAJ&amp;oi=fnd&amp;pg=PA1&amp;dq=Tan,+K.K.,+Wang,+Q.G.,+%26+Hang,+C.C.+(2012).+Advances+in+PID+control.+Springer+Science+%26+Business+Media.&amp;ots=NBRDePviaz&amp;sig=rVWGBwH0bRUyojVuK0dhyEnZEZc#v=onepage&amp;q=Tan%2C%20K.K.%2C%20Wang%2C%20Q.G.%2C%20%26%20Hang%2C%20C.C.%20(2012).%20Advances%20in%20PID%20control.%20Springer%20Science%20%26%20Business%20Media.&amp;f=false</w:t>
        </w:r>
      </w:hyperlink>
      <w:r w:rsidRPr="00755997">
        <w:rPr>
          <w:rFonts w:ascii="Times New Roman" w:eastAsia="system-ui" w:hAnsi="Times New Roman" w:cs="Times New Roman"/>
          <w:color w:val="0D0D0D" w:themeColor="text1" w:themeTint="F2"/>
        </w:rPr>
        <w:t xml:space="preserve">  (Accessed on 12/05/2024)</w:t>
      </w:r>
    </w:p>
    <w:p w14:paraId="38CC73C9" w14:textId="77777777" w:rsidR="007B2018" w:rsidRPr="00755997" w:rsidRDefault="007B2018" w:rsidP="00315367">
      <w:pPr>
        <w:pStyle w:val="ListParagraph"/>
        <w:shd w:val="clear" w:color="auto" w:fill="FFFFFF" w:themeFill="background1"/>
        <w:spacing w:before="120" w:after="0" w:line="360" w:lineRule="auto"/>
        <w:rPr>
          <w:rFonts w:ascii="Times New Roman" w:eastAsia="system-ui" w:hAnsi="Times New Roman" w:cs="Times New Roman"/>
          <w:color w:val="0D0D0D" w:themeColor="text1" w:themeTint="F2"/>
        </w:rPr>
      </w:pPr>
    </w:p>
    <w:p w14:paraId="2F2B0E24" w14:textId="38629180" w:rsidR="007B2018" w:rsidRPr="00755997" w:rsidRDefault="007B2018" w:rsidP="00315367">
      <w:pPr>
        <w:pStyle w:val="ListParagraph"/>
        <w:numPr>
          <w:ilvl w:val="0"/>
          <w:numId w:val="8"/>
        </w:numPr>
        <w:shd w:val="clear" w:color="auto" w:fill="FFFFFF" w:themeFill="background1"/>
        <w:spacing w:before="120" w:after="0" w:line="360" w:lineRule="auto"/>
        <w:rPr>
          <w:rFonts w:ascii="Times New Roman" w:hAnsi="Times New Roman" w:cs="Times New Roman"/>
          <w:color w:val="000000" w:themeColor="text1"/>
        </w:rPr>
      </w:pPr>
      <w:r w:rsidRPr="00755997">
        <w:rPr>
          <w:rFonts w:ascii="Times New Roman" w:eastAsia="system-ui" w:hAnsi="Times New Roman" w:cs="Times New Roman"/>
          <w:color w:val="0D0D0D" w:themeColor="text1" w:themeTint="F2"/>
        </w:rPr>
        <w:t xml:space="preserve">Villafuerte, R., Mondié, S. and Garrido, R. (2012) 'Tuning of proportional retarded controllers: theory and experiments', IEEE Transactions on Control Systems Technology, Accessed on : </w:t>
      </w:r>
      <w:hyperlink r:id="rId28" w:history="1">
        <w:r w:rsidRPr="00755997">
          <w:rPr>
            <w:rStyle w:val="Hyperlink"/>
            <w:rFonts w:ascii="Times New Roman" w:eastAsia="system-ui" w:hAnsi="Times New Roman" w:cs="Times New Roman"/>
          </w:rPr>
          <w:t>https://www.researchgate.net/publication/236212575_Tuning_of_Proportional_Retarded_Controllers_Theory_and_Experiments</w:t>
        </w:r>
      </w:hyperlink>
      <w:r w:rsidRPr="00755997">
        <w:rPr>
          <w:rFonts w:ascii="Times New Roman" w:eastAsia="system-ui" w:hAnsi="Times New Roman" w:cs="Times New Roman"/>
          <w:color w:val="0D0D0D" w:themeColor="text1" w:themeTint="F2"/>
        </w:rPr>
        <w:t xml:space="preserve"> </w:t>
      </w:r>
      <w:r w:rsidRPr="00755997">
        <w:rPr>
          <w:rFonts w:ascii="Times New Roman" w:hAnsi="Times New Roman" w:cs="Times New Roman"/>
          <w:color w:val="000000" w:themeColor="text1"/>
        </w:rPr>
        <w:t>(Accessed on 14/03/2024)</w:t>
      </w:r>
    </w:p>
    <w:p w14:paraId="096B394A" w14:textId="77777777" w:rsidR="0037741E" w:rsidRPr="00AB3591" w:rsidRDefault="0037741E" w:rsidP="00315367">
      <w:pPr>
        <w:spacing w:line="360" w:lineRule="auto"/>
        <w:rPr>
          <w:rFonts w:ascii="Times New Roman" w:hAnsi="Times New Roman" w:cs="Times New Roman"/>
          <w:color w:val="000000" w:themeColor="text1"/>
        </w:rPr>
      </w:pPr>
    </w:p>
    <w:p w14:paraId="6F32C2E2" w14:textId="77777777" w:rsidR="0037741E" w:rsidRPr="00FB4875" w:rsidRDefault="0037741E" w:rsidP="00315367">
      <w:pPr>
        <w:pStyle w:val="ListParagraph"/>
        <w:shd w:val="clear" w:color="auto" w:fill="FFFFFF" w:themeFill="background1"/>
        <w:spacing w:before="120" w:after="0" w:line="360" w:lineRule="auto"/>
        <w:rPr>
          <w:rFonts w:ascii="Times New Roman" w:hAnsi="Times New Roman" w:cs="Times New Roman"/>
          <w:color w:val="000000" w:themeColor="text1"/>
        </w:rPr>
      </w:pPr>
    </w:p>
    <w:p w14:paraId="20989E5D" w14:textId="77777777" w:rsidR="00E33A40" w:rsidRPr="00A36D73" w:rsidRDefault="00E33A40" w:rsidP="00315367">
      <w:pPr>
        <w:spacing w:line="360" w:lineRule="auto"/>
        <w:rPr>
          <w:rFonts w:ascii="Times New Roman" w:eastAsia="Times New Roman" w:hAnsi="Times New Roman" w:cs="Times New Roman"/>
        </w:rPr>
      </w:pPr>
    </w:p>
    <w:p w14:paraId="767ABCC0" w14:textId="42985F99" w:rsidR="00E33A40" w:rsidRPr="00A36D73" w:rsidRDefault="00E33A40" w:rsidP="00315367">
      <w:pPr>
        <w:spacing w:line="360" w:lineRule="auto"/>
        <w:rPr>
          <w:rFonts w:ascii="Times New Roman" w:eastAsia="Times New Roman" w:hAnsi="Times New Roman" w:cs="Times New Roman"/>
        </w:rPr>
      </w:pPr>
    </w:p>
    <w:p w14:paraId="190DDFF0" w14:textId="01BD7C27" w:rsidR="001568C1" w:rsidRPr="00A36D73" w:rsidRDefault="00B719D2" w:rsidP="00315367">
      <w:pPr>
        <w:pStyle w:val="Heading1"/>
        <w:spacing w:line="360" w:lineRule="auto"/>
        <w:rPr>
          <w:rFonts w:eastAsia="Times New Roman" w:cs="Times New Roman"/>
          <w:b/>
          <w:sz w:val="32"/>
          <w:szCs w:val="32"/>
          <w:lang w:val="de-DE"/>
        </w:rPr>
      </w:pPr>
      <w:bookmarkStart w:id="85" w:name="_Toc1386671208"/>
      <w:bookmarkStart w:id="86" w:name="_Toc1664812873"/>
      <w:bookmarkStart w:id="87" w:name="_Toc166766963"/>
      <w:r w:rsidRPr="00A36D73">
        <w:rPr>
          <w:b/>
          <w:lang w:val="de-DE"/>
        </w:rPr>
        <w:lastRenderedPageBreak/>
        <w:t>10. Appendix</w:t>
      </w:r>
      <w:bookmarkEnd w:id="85"/>
      <w:bookmarkEnd w:id="86"/>
      <w:bookmarkEnd w:id="87"/>
    </w:p>
    <w:p w14:paraId="6550094B" w14:textId="5A9BEA1B" w:rsidR="00D051E9" w:rsidRPr="00DB1715" w:rsidRDefault="001568C1" w:rsidP="00315367">
      <w:pPr>
        <w:spacing w:line="360" w:lineRule="auto"/>
        <w:rPr>
          <w:rFonts w:ascii="Times New Roman" w:eastAsia="Times New Roman" w:hAnsi="Times New Roman" w:cs="Times New Roman"/>
        </w:rPr>
      </w:pPr>
      <w:r w:rsidRPr="00DB1715">
        <w:rPr>
          <w:rFonts w:ascii="Times New Roman" w:hAnsi="Times New Roman" w:cs="Times New Roman"/>
          <w:noProof/>
        </w:rPr>
        <w:drawing>
          <wp:inline distT="0" distB="0" distL="0" distR="0" wp14:anchorId="2A71070B" wp14:editId="21C680EB">
            <wp:extent cx="5776882" cy="3523497"/>
            <wp:effectExtent l="0" t="0" r="0" b="0"/>
            <wp:docPr id="1100576235" name="Picture 1" descr="A certificate with a blue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6235" name="Picture 1" descr="A certificate with a blue and white design&#10;&#10;Description automatically generated"/>
                    <pic:cNvPicPr/>
                  </pic:nvPicPr>
                  <pic:blipFill rotWithShape="1">
                    <a:blip r:embed="rId29"/>
                    <a:srcRect t="2631"/>
                    <a:stretch/>
                  </pic:blipFill>
                  <pic:spPr bwMode="auto">
                    <a:xfrm>
                      <a:off x="0" y="0"/>
                      <a:ext cx="5776882" cy="3523497"/>
                    </a:xfrm>
                    <a:prstGeom prst="rect">
                      <a:avLst/>
                    </a:prstGeom>
                    <a:ln>
                      <a:noFill/>
                    </a:ln>
                    <a:extLst>
                      <a:ext uri="{53640926-AAD7-44D8-BBD7-CCE9431645EC}">
                        <a14:shadowObscured xmlns:a14="http://schemas.microsoft.com/office/drawing/2010/main"/>
                      </a:ext>
                    </a:extLst>
                  </pic:spPr>
                </pic:pic>
              </a:graphicData>
            </a:graphic>
          </wp:inline>
        </w:drawing>
      </w:r>
    </w:p>
    <w:p w14:paraId="7FBEEE71" w14:textId="17FC6D6C" w:rsidR="6FC0BC56" w:rsidRPr="00DB1715" w:rsidRDefault="004F7333" w:rsidP="00315367">
      <w:pPr>
        <w:spacing w:line="360" w:lineRule="auto"/>
        <w:rPr>
          <w:rFonts w:ascii="Times New Roman" w:eastAsia="Times New Roman" w:hAnsi="Times New Roman" w:cs="Times New Roman"/>
        </w:rPr>
      </w:pPr>
      <w:r>
        <w:rPr>
          <w:noProof/>
        </w:rPr>
        <w:drawing>
          <wp:inline distT="0" distB="0" distL="0" distR="0" wp14:anchorId="7723585A" wp14:editId="4712DD9D">
            <wp:extent cx="5743575" cy="3924129"/>
            <wp:effectExtent l="0" t="0" r="0" b="0"/>
            <wp:docPr id="290655733" name="Picture 1" descr="A certificate with a blue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43575" cy="3924129"/>
                    </a:xfrm>
                    <a:prstGeom prst="rect">
                      <a:avLst/>
                    </a:prstGeom>
                  </pic:spPr>
                </pic:pic>
              </a:graphicData>
            </a:graphic>
          </wp:inline>
        </w:drawing>
      </w:r>
    </w:p>
    <w:p w14:paraId="51DB4865" w14:textId="16166712" w:rsidR="2430988B" w:rsidRPr="00DB1715" w:rsidRDefault="2430988B" w:rsidP="00315367">
      <w:pPr>
        <w:spacing w:line="360" w:lineRule="auto"/>
        <w:rPr>
          <w:rFonts w:ascii="Times New Roman" w:eastAsia="Times New Roman" w:hAnsi="Times New Roman" w:cs="Times New Roman"/>
        </w:rPr>
      </w:pPr>
      <w:r>
        <w:rPr>
          <w:noProof/>
        </w:rPr>
        <w:lastRenderedPageBreak/>
        <w:drawing>
          <wp:inline distT="0" distB="0" distL="0" distR="0" wp14:anchorId="5565A865" wp14:editId="6E480AF8">
            <wp:extent cx="5824312" cy="3867150"/>
            <wp:effectExtent l="0" t="0" r="0" b="0"/>
            <wp:docPr id="394325133" name="Picture 39432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325133"/>
                    <pic:cNvPicPr/>
                  </pic:nvPicPr>
                  <pic:blipFill>
                    <a:blip r:embed="rId31">
                      <a:extLst>
                        <a:ext uri="{28A0092B-C50C-407E-A947-70E740481C1C}">
                          <a14:useLocalDpi xmlns:a14="http://schemas.microsoft.com/office/drawing/2010/main" val="0"/>
                        </a:ext>
                      </a:extLst>
                    </a:blip>
                    <a:stretch>
                      <a:fillRect/>
                    </a:stretch>
                  </pic:blipFill>
                  <pic:spPr>
                    <a:xfrm>
                      <a:off x="0" y="0"/>
                      <a:ext cx="5824312" cy="3867150"/>
                    </a:xfrm>
                    <a:prstGeom prst="rect">
                      <a:avLst/>
                    </a:prstGeom>
                  </pic:spPr>
                </pic:pic>
              </a:graphicData>
            </a:graphic>
          </wp:inline>
        </w:drawing>
      </w:r>
    </w:p>
    <w:p w14:paraId="6CE92051" w14:textId="42FBB66F" w:rsidR="2430988B" w:rsidRPr="00DB1715" w:rsidRDefault="2430988B" w:rsidP="00315367">
      <w:pPr>
        <w:spacing w:line="360" w:lineRule="auto"/>
        <w:rPr>
          <w:rFonts w:ascii="Times New Roman" w:eastAsia="Times New Roman" w:hAnsi="Times New Roman" w:cs="Times New Roman"/>
        </w:rPr>
      </w:pPr>
      <w:r w:rsidRPr="00DB1715">
        <w:rPr>
          <w:noProof/>
        </w:rPr>
        <w:drawing>
          <wp:inline distT="0" distB="0" distL="0" distR="0" wp14:anchorId="1A7E8921" wp14:editId="2A394529">
            <wp:extent cx="5791202" cy="4092819"/>
            <wp:effectExtent l="0" t="0" r="0" b="0"/>
            <wp:docPr id="658899638" name="Picture 65889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899638"/>
                    <pic:cNvPicPr/>
                  </pic:nvPicPr>
                  <pic:blipFill>
                    <a:blip r:embed="rId32">
                      <a:extLst>
                        <a:ext uri="{28A0092B-C50C-407E-A947-70E740481C1C}">
                          <a14:useLocalDpi xmlns:a14="http://schemas.microsoft.com/office/drawing/2010/main" val="0"/>
                        </a:ext>
                      </a:extLst>
                    </a:blip>
                    <a:stretch>
                      <a:fillRect/>
                    </a:stretch>
                  </pic:blipFill>
                  <pic:spPr>
                    <a:xfrm>
                      <a:off x="0" y="0"/>
                      <a:ext cx="5791202" cy="4092819"/>
                    </a:xfrm>
                    <a:prstGeom prst="rect">
                      <a:avLst/>
                    </a:prstGeom>
                  </pic:spPr>
                </pic:pic>
              </a:graphicData>
            </a:graphic>
          </wp:inline>
        </w:drawing>
      </w:r>
    </w:p>
    <w:p w14:paraId="02741EF4" w14:textId="5A18D95E" w:rsidR="6AC5D065" w:rsidRDefault="72551171" w:rsidP="00315367">
      <w:pPr>
        <w:spacing w:line="360" w:lineRule="auto"/>
        <w:rPr>
          <w:rFonts w:ascii="Times New Roman" w:eastAsia="Times New Roman" w:hAnsi="Times New Roman" w:cs="Times New Roman"/>
        </w:rPr>
      </w:pPr>
      <w:r>
        <w:rPr>
          <w:noProof/>
        </w:rPr>
        <w:lastRenderedPageBreak/>
        <w:drawing>
          <wp:inline distT="0" distB="0" distL="0" distR="0" wp14:anchorId="6407BF58" wp14:editId="3E8C5DAC">
            <wp:extent cx="5943600" cy="4200525"/>
            <wp:effectExtent l="0" t="0" r="0" b="0"/>
            <wp:docPr id="1210725636" name="Picture 12107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725636"/>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r>
        <w:rPr>
          <w:noProof/>
        </w:rPr>
        <w:drawing>
          <wp:inline distT="0" distB="0" distL="0" distR="0" wp14:anchorId="5CAEA79D" wp14:editId="7D991553">
            <wp:extent cx="5495683" cy="3883968"/>
            <wp:effectExtent l="0" t="0" r="0" b="2540"/>
            <wp:docPr id="1008006629" name="Picture 100800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0066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8517" cy="3885971"/>
                    </a:xfrm>
                    <a:prstGeom prst="rect">
                      <a:avLst/>
                    </a:prstGeom>
                  </pic:spPr>
                </pic:pic>
              </a:graphicData>
            </a:graphic>
          </wp:inline>
        </w:drawing>
      </w:r>
    </w:p>
    <w:p w14:paraId="6C7E1807" w14:textId="69D8D756" w:rsidR="000E03D1" w:rsidRDefault="00FA7230" w:rsidP="00315367">
      <w:pPr>
        <w:spacing w:line="360" w:lineRule="auto"/>
        <w:rPr>
          <w:rFonts w:ascii="Times New Roman" w:eastAsia="Times New Roman" w:hAnsi="Times New Roman" w:cs="Times New Roman"/>
        </w:rPr>
      </w:pPr>
      <w:r>
        <w:rPr>
          <w:noProof/>
        </w:rPr>
        <w:lastRenderedPageBreak/>
        <w:drawing>
          <wp:inline distT="0" distB="0" distL="0" distR="0" wp14:anchorId="3ECA003E" wp14:editId="38039C89">
            <wp:extent cx="5421417" cy="3777616"/>
            <wp:effectExtent l="0" t="0" r="8255" b="0"/>
            <wp:docPr id="987757675" name="Picture 1" descr="A certificate of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056" cy="3780152"/>
                    </a:xfrm>
                    <a:prstGeom prst="rect">
                      <a:avLst/>
                    </a:prstGeom>
                  </pic:spPr>
                </pic:pic>
              </a:graphicData>
            </a:graphic>
          </wp:inline>
        </w:drawing>
      </w:r>
      <w:r w:rsidR="000E03D1">
        <w:rPr>
          <w:noProof/>
        </w:rPr>
        <w:drawing>
          <wp:inline distT="0" distB="0" distL="0" distR="0" wp14:anchorId="28A9E3DB" wp14:editId="31698442">
            <wp:extent cx="5551383" cy="3929264"/>
            <wp:effectExtent l="0" t="0" r="0" b="0"/>
            <wp:docPr id="1046434779" name="Picture 1" descr="A certificate with a blue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8495" cy="3934298"/>
                    </a:xfrm>
                    <a:prstGeom prst="rect">
                      <a:avLst/>
                    </a:prstGeom>
                  </pic:spPr>
                </pic:pic>
              </a:graphicData>
            </a:graphic>
          </wp:inline>
        </w:drawing>
      </w:r>
    </w:p>
    <w:p w14:paraId="438F7600" w14:textId="624FEC54" w:rsidR="0094599C" w:rsidRDefault="0094599C" w:rsidP="00315367">
      <w:pPr>
        <w:spacing w:line="360" w:lineRule="auto"/>
        <w:rPr>
          <w:rFonts w:ascii="Times New Roman" w:eastAsia="Times New Roman" w:hAnsi="Times New Roman" w:cs="Times New Roman"/>
        </w:rPr>
      </w:pPr>
    </w:p>
    <w:p w14:paraId="12B75589" w14:textId="19B32978" w:rsidR="00A84C92" w:rsidRDefault="00A84C92" w:rsidP="00315367">
      <w:pPr>
        <w:spacing w:line="360" w:lineRule="auto"/>
        <w:rPr>
          <w:rFonts w:ascii="Times New Roman" w:eastAsia="Times New Roman" w:hAnsi="Times New Roman" w:cs="Times New Roman"/>
        </w:rPr>
      </w:pPr>
      <w:r>
        <w:rPr>
          <w:noProof/>
        </w:rPr>
        <w:lastRenderedPageBreak/>
        <w:drawing>
          <wp:inline distT="0" distB="0" distL="0" distR="0" wp14:anchorId="094AB1F8" wp14:editId="552CC40A">
            <wp:extent cx="5491042" cy="3854876"/>
            <wp:effectExtent l="0" t="0" r="0" b="0"/>
            <wp:docPr id="1531342526" name="Picture 1" descr="A certificate with a blu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2479" cy="3855885"/>
                    </a:xfrm>
                    <a:prstGeom prst="rect">
                      <a:avLst/>
                    </a:prstGeom>
                  </pic:spPr>
                </pic:pic>
              </a:graphicData>
            </a:graphic>
          </wp:inline>
        </w:drawing>
      </w:r>
    </w:p>
    <w:p w14:paraId="7D75EDA5" w14:textId="21E295AE" w:rsidR="006702D2" w:rsidRPr="00DB1715" w:rsidRDefault="006702D2" w:rsidP="00315367">
      <w:pPr>
        <w:spacing w:line="360" w:lineRule="auto"/>
        <w:rPr>
          <w:rFonts w:ascii="Times New Roman" w:eastAsia="Times New Roman" w:hAnsi="Times New Roman" w:cs="Times New Roman"/>
        </w:rPr>
      </w:pPr>
      <w:r>
        <w:rPr>
          <w:noProof/>
        </w:rPr>
        <w:drawing>
          <wp:inline distT="0" distB="0" distL="0" distR="0" wp14:anchorId="0C94EAE9" wp14:editId="2140FCBE">
            <wp:extent cx="5574591" cy="3915316"/>
            <wp:effectExtent l="0" t="0" r="7620" b="9525"/>
            <wp:docPr id="1867301127" name="Picture 1" descr="A certificate with a blue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8195" cy="3917847"/>
                    </a:xfrm>
                    <a:prstGeom prst="rect">
                      <a:avLst/>
                    </a:prstGeom>
                  </pic:spPr>
                </pic:pic>
              </a:graphicData>
            </a:graphic>
          </wp:inline>
        </w:drawing>
      </w:r>
    </w:p>
    <w:sectPr w:rsidR="006702D2" w:rsidRPr="00DB1715">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F66495" w14:textId="77777777" w:rsidR="0077110C" w:rsidRDefault="0077110C" w:rsidP="000377D6">
      <w:pPr>
        <w:spacing w:after="0" w:line="240" w:lineRule="auto"/>
      </w:pPr>
      <w:r>
        <w:separator/>
      </w:r>
    </w:p>
  </w:endnote>
  <w:endnote w:type="continuationSeparator" w:id="0">
    <w:p w14:paraId="5CD8AE4A" w14:textId="77777777" w:rsidR="0077110C" w:rsidRDefault="0077110C" w:rsidP="000377D6">
      <w:pPr>
        <w:spacing w:after="0" w:line="240" w:lineRule="auto"/>
      </w:pPr>
      <w:r>
        <w:continuationSeparator/>
      </w:r>
    </w:p>
  </w:endnote>
  <w:endnote w:type="continuationNotice" w:id="1">
    <w:p w14:paraId="32B7E5DE" w14:textId="77777777" w:rsidR="0077110C" w:rsidRDefault="007711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ngal">
    <w:panose1 w:val="02040503050203030202"/>
    <w:charset w:val="01"/>
    <w:family w:val="roman"/>
    <w:pitch w:val="variable"/>
    <w:sig w:usb0="0000A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system-u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altName w:val="Cambri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7012973"/>
      <w:docPartObj>
        <w:docPartGallery w:val="Page Numbers (Bottom of Page)"/>
        <w:docPartUnique/>
      </w:docPartObj>
    </w:sdtPr>
    <w:sdtEndPr>
      <w:rPr>
        <w:noProof/>
      </w:rPr>
    </w:sdtEndPr>
    <w:sdtContent>
      <w:p w14:paraId="0FE9856F" w14:textId="771A8397" w:rsidR="000377D6" w:rsidRDefault="000377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E64683" w14:textId="77777777" w:rsidR="000377D6" w:rsidRDefault="00037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12AB63" w14:textId="77777777" w:rsidR="0077110C" w:rsidRDefault="0077110C" w:rsidP="000377D6">
      <w:pPr>
        <w:spacing w:after="0" w:line="240" w:lineRule="auto"/>
      </w:pPr>
      <w:r>
        <w:separator/>
      </w:r>
    </w:p>
  </w:footnote>
  <w:footnote w:type="continuationSeparator" w:id="0">
    <w:p w14:paraId="281F6B71" w14:textId="77777777" w:rsidR="0077110C" w:rsidRDefault="0077110C" w:rsidP="000377D6">
      <w:pPr>
        <w:spacing w:after="0" w:line="240" w:lineRule="auto"/>
      </w:pPr>
      <w:r>
        <w:continuationSeparator/>
      </w:r>
    </w:p>
  </w:footnote>
  <w:footnote w:type="continuationNotice" w:id="1">
    <w:p w14:paraId="6402398C" w14:textId="77777777" w:rsidR="0077110C" w:rsidRDefault="0077110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2g4dk0znzulwU" int2:id="2NnspCdf">
      <int2:state int2:value="Rejected" int2:type="AugLoop_Text_Critique"/>
    </int2:textHash>
    <int2:textHash int2:hashCode="eCNdeapzVgXIm7" int2:id="3t2bbWSO">
      <int2:state int2:value="Rejected" int2:type="AugLoop_Text_Critique"/>
    </int2:textHash>
    <int2:textHash int2:hashCode="cOvoa+f5tpjD+V" int2:id="6Kt0QFBY">
      <int2:state int2:value="Rejected" int2:type="AugLoop_Text_Critique"/>
    </int2:textHash>
    <int2:textHash int2:hashCode="Hypr167pvOSeXM" int2:id="9LlkPjer">
      <int2:state int2:value="Rejected" int2:type="AugLoop_Text_Critique"/>
    </int2:textHash>
    <int2:textHash int2:hashCode="pVdSeh89AP9Frx" int2:id="WcywtrH9">
      <int2:state int2:value="Rejected" int2:type="AugLoop_Text_Critique"/>
    </int2:textHash>
    <int2:textHash int2:hashCode="fkXCMJnFNuo9Cw" int2:id="ZhM0poV1">
      <int2:state int2:value="Rejected" int2:type="AugLoop_Text_Critique"/>
    </int2:textHash>
    <int2:textHash int2:hashCode="n5v+6h2ErnLHDh" int2:id="c6hWq3CW">
      <int2:state int2:value="Rejected" int2:type="AugLoop_Text_Critique"/>
    </int2:textHash>
    <int2:textHash int2:hashCode="9Mmmn3FcPGCqL8" int2:id="rCpfOGW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C142E"/>
    <w:multiLevelType w:val="hybridMultilevel"/>
    <w:tmpl w:val="DC7ABA2C"/>
    <w:lvl w:ilvl="0" w:tplc="45041A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E2A90"/>
    <w:multiLevelType w:val="multilevel"/>
    <w:tmpl w:val="1F26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1667CB"/>
    <w:multiLevelType w:val="multilevel"/>
    <w:tmpl w:val="63F4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CE5B26"/>
    <w:multiLevelType w:val="hybridMultilevel"/>
    <w:tmpl w:val="9342EC66"/>
    <w:lvl w:ilvl="0" w:tplc="067E4E0C">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17047F"/>
    <w:multiLevelType w:val="hybridMultilevel"/>
    <w:tmpl w:val="32C28DB8"/>
    <w:lvl w:ilvl="0" w:tplc="C7C08E8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CA71AE"/>
    <w:multiLevelType w:val="hybridMultilevel"/>
    <w:tmpl w:val="CAEE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430437"/>
    <w:multiLevelType w:val="hybridMultilevel"/>
    <w:tmpl w:val="FFFFFFFF"/>
    <w:lvl w:ilvl="0" w:tplc="2B025E04">
      <w:start w:val="1"/>
      <w:numFmt w:val="decimal"/>
      <w:lvlText w:val="%1."/>
      <w:lvlJc w:val="left"/>
      <w:pPr>
        <w:ind w:left="720" w:hanging="360"/>
      </w:pPr>
    </w:lvl>
    <w:lvl w:ilvl="1" w:tplc="19F2A9F6">
      <w:start w:val="1"/>
      <w:numFmt w:val="lowerLetter"/>
      <w:lvlText w:val="%2."/>
      <w:lvlJc w:val="left"/>
      <w:pPr>
        <w:ind w:left="1440" w:hanging="360"/>
      </w:pPr>
    </w:lvl>
    <w:lvl w:ilvl="2" w:tplc="CA966D52">
      <w:start w:val="1"/>
      <w:numFmt w:val="lowerRoman"/>
      <w:lvlText w:val="%3."/>
      <w:lvlJc w:val="right"/>
      <w:pPr>
        <w:ind w:left="2160" w:hanging="180"/>
      </w:pPr>
    </w:lvl>
    <w:lvl w:ilvl="3" w:tplc="6FF8F034">
      <w:start w:val="1"/>
      <w:numFmt w:val="decimal"/>
      <w:lvlText w:val="%4."/>
      <w:lvlJc w:val="left"/>
      <w:pPr>
        <w:ind w:left="2880" w:hanging="360"/>
      </w:pPr>
    </w:lvl>
    <w:lvl w:ilvl="4" w:tplc="A7A29CAC">
      <w:start w:val="1"/>
      <w:numFmt w:val="lowerLetter"/>
      <w:lvlText w:val="%5."/>
      <w:lvlJc w:val="left"/>
      <w:pPr>
        <w:ind w:left="3600" w:hanging="360"/>
      </w:pPr>
    </w:lvl>
    <w:lvl w:ilvl="5" w:tplc="F7086F0A">
      <w:start w:val="1"/>
      <w:numFmt w:val="lowerRoman"/>
      <w:lvlText w:val="%6."/>
      <w:lvlJc w:val="right"/>
      <w:pPr>
        <w:ind w:left="4320" w:hanging="180"/>
      </w:pPr>
    </w:lvl>
    <w:lvl w:ilvl="6" w:tplc="6ED692C8">
      <w:start w:val="1"/>
      <w:numFmt w:val="decimal"/>
      <w:lvlText w:val="%7."/>
      <w:lvlJc w:val="left"/>
      <w:pPr>
        <w:ind w:left="5040" w:hanging="360"/>
      </w:pPr>
    </w:lvl>
    <w:lvl w:ilvl="7" w:tplc="A5A2E25E">
      <w:start w:val="1"/>
      <w:numFmt w:val="lowerLetter"/>
      <w:lvlText w:val="%8."/>
      <w:lvlJc w:val="left"/>
      <w:pPr>
        <w:ind w:left="5760" w:hanging="360"/>
      </w:pPr>
    </w:lvl>
    <w:lvl w:ilvl="8" w:tplc="B4C0A618">
      <w:start w:val="1"/>
      <w:numFmt w:val="lowerRoman"/>
      <w:lvlText w:val="%9."/>
      <w:lvlJc w:val="right"/>
      <w:pPr>
        <w:ind w:left="6480" w:hanging="180"/>
      </w:pPr>
    </w:lvl>
  </w:abstractNum>
  <w:abstractNum w:abstractNumId="7" w15:restartNumberingAfterBreak="0">
    <w:nsid w:val="7C0A6C5C"/>
    <w:multiLevelType w:val="hybridMultilevel"/>
    <w:tmpl w:val="64FC9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7210640">
    <w:abstractNumId w:val="0"/>
  </w:num>
  <w:num w:numId="2" w16cid:durableId="1794399594">
    <w:abstractNumId w:val="4"/>
  </w:num>
  <w:num w:numId="3" w16cid:durableId="214046288">
    <w:abstractNumId w:val="7"/>
  </w:num>
  <w:num w:numId="4" w16cid:durableId="510219861">
    <w:abstractNumId w:val="6"/>
  </w:num>
  <w:num w:numId="5" w16cid:durableId="1361585741">
    <w:abstractNumId w:val="2"/>
  </w:num>
  <w:num w:numId="6" w16cid:durableId="1781796904">
    <w:abstractNumId w:val="1"/>
  </w:num>
  <w:num w:numId="7" w16cid:durableId="1923251505">
    <w:abstractNumId w:val="3"/>
  </w:num>
  <w:num w:numId="8" w16cid:durableId="367221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F40"/>
    <w:rsid w:val="00000DCA"/>
    <w:rsid w:val="000012AD"/>
    <w:rsid w:val="0000645A"/>
    <w:rsid w:val="000077E2"/>
    <w:rsid w:val="000103AB"/>
    <w:rsid w:val="000125F0"/>
    <w:rsid w:val="0001563C"/>
    <w:rsid w:val="00017CA8"/>
    <w:rsid w:val="00017D4A"/>
    <w:rsid w:val="0002070B"/>
    <w:rsid w:val="000215B0"/>
    <w:rsid w:val="0002288F"/>
    <w:rsid w:val="000260BB"/>
    <w:rsid w:val="0002656A"/>
    <w:rsid w:val="00026746"/>
    <w:rsid w:val="00026D95"/>
    <w:rsid w:val="00026F33"/>
    <w:rsid w:val="000312A8"/>
    <w:rsid w:val="00033699"/>
    <w:rsid w:val="000345EF"/>
    <w:rsid w:val="00035814"/>
    <w:rsid w:val="0003653C"/>
    <w:rsid w:val="000369C0"/>
    <w:rsid w:val="000377D6"/>
    <w:rsid w:val="00040972"/>
    <w:rsid w:val="000410E1"/>
    <w:rsid w:val="00042390"/>
    <w:rsid w:val="000430CE"/>
    <w:rsid w:val="000440D0"/>
    <w:rsid w:val="0004575B"/>
    <w:rsid w:val="00045C02"/>
    <w:rsid w:val="000466D2"/>
    <w:rsid w:val="000477DB"/>
    <w:rsid w:val="0005128F"/>
    <w:rsid w:val="00051465"/>
    <w:rsid w:val="000521B5"/>
    <w:rsid w:val="0005304B"/>
    <w:rsid w:val="00054B1D"/>
    <w:rsid w:val="00054C32"/>
    <w:rsid w:val="00056978"/>
    <w:rsid w:val="00057213"/>
    <w:rsid w:val="00060248"/>
    <w:rsid w:val="00060276"/>
    <w:rsid w:val="00063A79"/>
    <w:rsid w:val="00063A8A"/>
    <w:rsid w:val="000664A6"/>
    <w:rsid w:val="0006675A"/>
    <w:rsid w:val="00067B91"/>
    <w:rsid w:val="00070FB0"/>
    <w:rsid w:val="00071E1C"/>
    <w:rsid w:val="0007474A"/>
    <w:rsid w:val="00074B87"/>
    <w:rsid w:val="00074E13"/>
    <w:rsid w:val="00076BC4"/>
    <w:rsid w:val="0008114F"/>
    <w:rsid w:val="00081323"/>
    <w:rsid w:val="0008169E"/>
    <w:rsid w:val="00084499"/>
    <w:rsid w:val="00085235"/>
    <w:rsid w:val="000920A2"/>
    <w:rsid w:val="00092A16"/>
    <w:rsid w:val="00092FF1"/>
    <w:rsid w:val="00093A1A"/>
    <w:rsid w:val="00096BC2"/>
    <w:rsid w:val="00096C3C"/>
    <w:rsid w:val="000A09F7"/>
    <w:rsid w:val="000A14BF"/>
    <w:rsid w:val="000A204F"/>
    <w:rsid w:val="000A2D9B"/>
    <w:rsid w:val="000A2F88"/>
    <w:rsid w:val="000A4039"/>
    <w:rsid w:val="000A4AD9"/>
    <w:rsid w:val="000A67D5"/>
    <w:rsid w:val="000A7C74"/>
    <w:rsid w:val="000A7D03"/>
    <w:rsid w:val="000B0332"/>
    <w:rsid w:val="000B092B"/>
    <w:rsid w:val="000B25DF"/>
    <w:rsid w:val="000B2698"/>
    <w:rsid w:val="000B5F04"/>
    <w:rsid w:val="000C022E"/>
    <w:rsid w:val="000C17B6"/>
    <w:rsid w:val="000C1E2E"/>
    <w:rsid w:val="000C1E98"/>
    <w:rsid w:val="000C20CB"/>
    <w:rsid w:val="000C45C4"/>
    <w:rsid w:val="000C7708"/>
    <w:rsid w:val="000D1061"/>
    <w:rsid w:val="000D10C1"/>
    <w:rsid w:val="000D1E1F"/>
    <w:rsid w:val="000D64C9"/>
    <w:rsid w:val="000D6A89"/>
    <w:rsid w:val="000E03D1"/>
    <w:rsid w:val="000E1A7A"/>
    <w:rsid w:val="000E276D"/>
    <w:rsid w:val="000E3867"/>
    <w:rsid w:val="000E452C"/>
    <w:rsid w:val="000E6AC7"/>
    <w:rsid w:val="000E6E70"/>
    <w:rsid w:val="000E7991"/>
    <w:rsid w:val="000E7FE3"/>
    <w:rsid w:val="000F0C6B"/>
    <w:rsid w:val="000F535B"/>
    <w:rsid w:val="001007BB"/>
    <w:rsid w:val="0010233C"/>
    <w:rsid w:val="00105990"/>
    <w:rsid w:val="00106CF5"/>
    <w:rsid w:val="00110489"/>
    <w:rsid w:val="00111DEF"/>
    <w:rsid w:val="001137BC"/>
    <w:rsid w:val="0011432A"/>
    <w:rsid w:val="001170F8"/>
    <w:rsid w:val="00117637"/>
    <w:rsid w:val="0011770F"/>
    <w:rsid w:val="0012088A"/>
    <w:rsid w:val="0012117E"/>
    <w:rsid w:val="00121DCD"/>
    <w:rsid w:val="00123225"/>
    <w:rsid w:val="00123E20"/>
    <w:rsid w:val="00127096"/>
    <w:rsid w:val="00130453"/>
    <w:rsid w:val="00130C93"/>
    <w:rsid w:val="001323AB"/>
    <w:rsid w:val="001345ED"/>
    <w:rsid w:val="00134F07"/>
    <w:rsid w:val="001356DE"/>
    <w:rsid w:val="0013605F"/>
    <w:rsid w:val="001378DF"/>
    <w:rsid w:val="00140D62"/>
    <w:rsid w:val="00143787"/>
    <w:rsid w:val="00145379"/>
    <w:rsid w:val="0014597F"/>
    <w:rsid w:val="00146F11"/>
    <w:rsid w:val="001471A7"/>
    <w:rsid w:val="00147E9E"/>
    <w:rsid w:val="00150C6B"/>
    <w:rsid w:val="0015360A"/>
    <w:rsid w:val="001541CC"/>
    <w:rsid w:val="001549DE"/>
    <w:rsid w:val="00155F6C"/>
    <w:rsid w:val="001568C1"/>
    <w:rsid w:val="00156F7A"/>
    <w:rsid w:val="00157613"/>
    <w:rsid w:val="00161EB3"/>
    <w:rsid w:val="001637BF"/>
    <w:rsid w:val="00163A70"/>
    <w:rsid w:val="00164834"/>
    <w:rsid w:val="00165454"/>
    <w:rsid w:val="001661D9"/>
    <w:rsid w:val="00171240"/>
    <w:rsid w:val="00172D56"/>
    <w:rsid w:val="00175C9B"/>
    <w:rsid w:val="00175FFE"/>
    <w:rsid w:val="00176579"/>
    <w:rsid w:val="00177717"/>
    <w:rsid w:val="001834E2"/>
    <w:rsid w:val="00183998"/>
    <w:rsid w:val="001858F6"/>
    <w:rsid w:val="00186F84"/>
    <w:rsid w:val="00191112"/>
    <w:rsid w:val="00194CAA"/>
    <w:rsid w:val="00195DB6"/>
    <w:rsid w:val="0019681C"/>
    <w:rsid w:val="00197000"/>
    <w:rsid w:val="001977BD"/>
    <w:rsid w:val="001A03C8"/>
    <w:rsid w:val="001A0A95"/>
    <w:rsid w:val="001A1F71"/>
    <w:rsid w:val="001B037B"/>
    <w:rsid w:val="001B080D"/>
    <w:rsid w:val="001B0C49"/>
    <w:rsid w:val="001B0F93"/>
    <w:rsid w:val="001B37F9"/>
    <w:rsid w:val="001B39F8"/>
    <w:rsid w:val="001B4548"/>
    <w:rsid w:val="001B45EA"/>
    <w:rsid w:val="001B6A69"/>
    <w:rsid w:val="001B705E"/>
    <w:rsid w:val="001B7486"/>
    <w:rsid w:val="001B7A69"/>
    <w:rsid w:val="001B7D44"/>
    <w:rsid w:val="001C3957"/>
    <w:rsid w:val="001C4433"/>
    <w:rsid w:val="001C486F"/>
    <w:rsid w:val="001C48FC"/>
    <w:rsid w:val="001C4C1E"/>
    <w:rsid w:val="001D04F6"/>
    <w:rsid w:val="001D1A27"/>
    <w:rsid w:val="001D4C2D"/>
    <w:rsid w:val="001D7AD6"/>
    <w:rsid w:val="001E1ADD"/>
    <w:rsid w:val="001E3827"/>
    <w:rsid w:val="001E3844"/>
    <w:rsid w:val="001E4857"/>
    <w:rsid w:val="001E6E43"/>
    <w:rsid w:val="001F08EC"/>
    <w:rsid w:val="001F21D7"/>
    <w:rsid w:val="001F2E2E"/>
    <w:rsid w:val="001F3481"/>
    <w:rsid w:val="001F3810"/>
    <w:rsid w:val="001F5B99"/>
    <w:rsid w:val="001F74A6"/>
    <w:rsid w:val="002003D8"/>
    <w:rsid w:val="0020078B"/>
    <w:rsid w:val="00201C4D"/>
    <w:rsid w:val="00202884"/>
    <w:rsid w:val="002047AB"/>
    <w:rsid w:val="002055BF"/>
    <w:rsid w:val="002062D9"/>
    <w:rsid w:val="0020641D"/>
    <w:rsid w:val="00210950"/>
    <w:rsid w:val="0021159E"/>
    <w:rsid w:val="00214650"/>
    <w:rsid w:val="002169B8"/>
    <w:rsid w:val="00216DDA"/>
    <w:rsid w:val="00217CAF"/>
    <w:rsid w:val="00217FF4"/>
    <w:rsid w:val="002209F4"/>
    <w:rsid w:val="00221C84"/>
    <w:rsid w:val="00222117"/>
    <w:rsid w:val="0022246C"/>
    <w:rsid w:val="00222AB7"/>
    <w:rsid w:val="00225504"/>
    <w:rsid w:val="00226340"/>
    <w:rsid w:val="002266A6"/>
    <w:rsid w:val="00226E9A"/>
    <w:rsid w:val="00230D33"/>
    <w:rsid w:val="00231C4C"/>
    <w:rsid w:val="002330A5"/>
    <w:rsid w:val="0023375C"/>
    <w:rsid w:val="0023386D"/>
    <w:rsid w:val="002366FF"/>
    <w:rsid w:val="0024004E"/>
    <w:rsid w:val="00240666"/>
    <w:rsid w:val="002419A8"/>
    <w:rsid w:val="00241D38"/>
    <w:rsid w:val="00241EB3"/>
    <w:rsid w:val="0024204A"/>
    <w:rsid w:val="0024597E"/>
    <w:rsid w:val="00245D38"/>
    <w:rsid w:val="0024674F"/>
    <w:rsid w:val="00251364"/>
    <w:rsid w:val="00251E8C"/>
    <w:rsid w:val="002528BD"/>
    <w:rsid w:val="0025347D"/>
    <w:rsid w:val="002548AC"/>
    <w:rsid w:val="0025610B"/>
    <w:rsid w:val="002562C7"/>
    <w:rsid w:val="00257490"/>
    <w:rsid w:val="00257FBA"/>
    <w:rsid w:val="00264612"/>
    <w:rsid w:val="00265289"/>
    <w:rsid w:val="00266938"/>
    <w:rsid w:val="00266C2C"/>
    <w:rsid w:val="00267D8D"/>
    <w:rsid w:val="00271627"/>
    <w:rsid w:val="00271D06"/>
    <w:rsid w:val="00272586"/>
    <w:rsid w:val="00273C0E"/>
    <w:rsid w:val="0027531F"/>
    <w:rsid w:val="00275E01"/>
    <w:rsid w:val="00280A91"/>
    <w:rsid w:val="0028301C"/>
    <w:rsid w:val="00283A54"/>
    <w:rsid w:val="00283AC1"/>
    <w:rsid w:val="00283E6C"/>
    <w:rsid w:val="002842D5"/>
    <w:rsid w:val="00286D0F"/>
    <w:rsid w:val="002877A8"/>
    <w:rsid w:val="00290F8D"/>
    <w:rsid w:val="00292BE4"/>
    <w:rsid w:val="00294B38"/>
    <w:rsid w:val="00294E4D"/>
    <w:rsid w:val="00295AE1"/>
    <w:rsid w:val="00297A67"/>
    <w:rsid w:val="0029CBA1"/>
    <w:rsid w:val="002A023E"/>
    <w:rsid w:val="002A06C7"/>
    <w:rsid w:val="002A25D0"/>
    <w:rsid w:val="002A5953"/>
    <w:rsid w:val="002A5A66"/>
    <w:rsid w:val="002A667B"/>
    <w:rsid w:val="002A70C3"/>
    <w:rsid w:val="002B21B5"/>
    <w:rsid w:val="002B2911"/>
    <w:rsid w:val="002B6392"/>
    <w:rsid w:val="002B660C"/>
    <w:rsid w:val="002B7537"/>
    <w:rsid w:val="002C0A98"/>
    <w:rsid w:val="002C319C"/>
    <w:rsid w:val="002C38B5"/>
    <w:rsid w:val="002C3ADE"/>
    <w:rsid w:val="002C58B6"/>
    <w:rsid w:val="002C64A3"/>
    <w:rsid w:val="002C654B"/>
    <w:rsid w:val="002C7025"/>
    <w:rsid w:val="002C72F4"/>
    <w:rsid w:val="002C7526"/>
    <w:rsid w:val="002C7710"/>
    <w:rsid w:val="002C78C1"/>
    <w:rsid w:val="002D1927"/>
    <w:rsid w:val="002D1D0B"/>
    <w:rsid w:val="002D2195"/>
    <w:rsid w:val="002D25CF"/>
    <w:rsid w:val="002D3DDD"/>
    <w:rsid w:val="002D427A"/>
    <w:rsid w:val="002D5971"/>
    <w:rsid w:val="002D7BCF"/>
    <w:rsid w:val="002E087C"/>
    <w:rsid w:val="002E1881"/>
    <w:rsid w:val="002E34B1"/>
    <w:rsid w:val="002E392D"/>
    <w:rsid w:val="002E6073"/>
    <w:rsid w:val="002F0D28"/>
    <w:rsid w:val="002F6FB9"/>
    <w:rsid w:val="00300516"/>
    <w:rsid w:val="003047B8"/>
    <w:rsid w:val="00305177"/>
    <w:rsid w:val="00306386"/>
    <w:rsid w:val="00306CE2"/>
    <w:rsid w:val="0031161F"/>
    <w:rsid w:val="003124BB"/>
    <w:rsid w:val="00312712"/>
    <w:rsid w:val="003136AD"/>
    <w:rsid w:val="0031464D"/>
    <w:rsid w:val="00315367"/>
    <w:rsid w:val="00315460"/>
    <w:rsid w:val="00315C87"/>
    <w:rsid w:val="003174FF"/>
    <w:rsid w:val="00317A4B"/>
    <w:rsid w:val="0032244F"/>
    <w:rsid w:val="003252A6"/>
    <w:rsid w:val="00326C07"/>
    <w:rsid w:val="0032754F"/>
    <w:rsid w:val="00327DCA"/>
    <w:rsid w:val="003309DD"/>
    <w:rsid w:val="00330E96"/>
    <w:rsid w:val="003320FE"/>
    <w:rsid w:val="003325B1"/>
    <w:rsid w:val="0033315B"/>
    <w:rsid w:val="003331F1"/>
    <w:rsid w:val="00333388"/>
    <w:rsid w:val="00334020"/>
    <w:rsid w:val="00340073"/>
    <w:rsid w:val="0034058C"/>
    <w:rsid w:val="003419A8"/>
    <w:rsid w:val="00341DD9"/>
    <w:rsid w:val="0034317A"/>
    <w:rsid w:val="0034348A"/>
    <w:rsid w:val="0034358B"/>
    <w:rsid w:val="003465D4"/>
    <w:rsid w:val="003500DC"/>
    <w:rsid w:val="003503E5"/>
    <w:rsid w:val="0035435E"/>
    <w:rsid w:val="003549B2"/>
    <w:rsid w:val="00355349"/>
    <w:rsid w:val="003557D5"/>
    <w:rsid w:val="003568DD"/>
    <w:rsid w:val="003575F3"/>
    <w:rsid w:val="0036028A"/>
    <w:rsid w:val="00360C37"/>
    <w:rsid w:val="00362FD6"/>
    <w:rsid w:val="00364C52"/>
    <w:rsid w:val="00365987"/>
    <w:rsid w:val="00365CF8"/>
    <w:rsid w:val="0037151F"/>
    <w:rsid w:val="00372B0B"/>
    <w:rsid w:val="003750B3"/>
    <w:rsid w:val="003760BC"/>
    <w:rsid w:val="003771E1"/>
    <w:rsid w:val="0037741E"/>
    <w:rsid w:val="003809C3"/>
    <w:rsid w:val="00380DE3"/>
    <w:rsid w:val="00383714"/>
    <w:rsid w:val="00383EBB"/>
    <w:rsid w:val="00384681"/>
    <w:rsid w:val="00386EF1"/>
    <w:rsid w:val="00390D0D"/>
    <w:rsid w:val="00391CD8"/>
    <w:rsid w:val="0039391C"/>
    <w:rsid w:val="003940EF"/>
    <w:rsid w:val="0039513F"/>
    <w:rsid w:val="00395874"/>
    <w:rsid w:val="003A2152"/>
    <w:rsid w:val="003A3F22"/>
    <w:rsid w:val="003A556B"/>
    <w:rsid w:val="003A646E"/>
    <w:rsid w:val="003A7235"/>
    <w:rsid w:val="003A7807"/>
    <w:rsid w:val="003B1AA9"/>
    <w:rsid w:val="003B60FD"/>
    <w:rsid w:val="003B6EF0"/>
    <w:rsid w:val="003B7B54"/>
    <w:rsid w:val="003B7C1F"/>
    <w:rsid w:val="003C0287"/>
    <w:rsid w:val="003C1655"/>
    <w:rsid w:val="003C228B"/>
    <w:rsid w:val="003C295D"/>
    <w:rsid w:val="003C3EC0"/>
    <w:rsid w:val="003C5BEE"/>
    <w:rsid w:val="003C64F3"/>
    <w:rsid w:val="003C771E"/>
    <w:rsid w:val="003D288C"/>
    <w:rsid w:val="003D5CE0"/>
    <w:rsid w:val="003E2D9D"/>
    <w:rsid w:val="003E3BAC"/>
    <w:rsid w:val="003E4BD9"/>
    <w:rsid w:val="003E72FA"/>
    <w:rsid w:val="003F02AA"/>
    <w:rsid w:val="003F22C6"/>
    <w:rsid w:val="003F60E6"/>
    <w:rsid w:val="003F6219"/>
    <w:rsid w:val="003F7F68"/>
    <w:rsid w:val="0040078C"/>
    <w:rsid w:val="0040168A"/>
    <w:rsid w:val="00405978"/>
    <w:rsid w:val="00406D9B"/>
    <w:rsid w:val="00406FC3"/>
    <w:rsid w:val="004073FD"/>
    <w:rsid w:val="00407F59"/>
    <w:rsid w:val="00415E1F"/>
    <w:rsid w:val="0041606B"/>
    <w:rsid w:val="00417FF9"/>
    <w:rsid w:val="00420AF0"/>
    <w:rsid w:val="00425628"/>
    <w:rsid w:val="00426D7C"/>
    <w:rsid w:val="0042712C"/>
    <w:rsid w:val="004272E2"/>
    <w:rsid w:val="004316D8"/>
    <w:rsid w:val="00433497"/>
    <w:rsid w:val="004348E0"/>
    <w:rsid w:val="00434D2D"/>
    <w:rsid w:val="00435BA7"/>
    <w:rsid w:val="00435E3A"/>
    <w:rsid w:val="00440335"/>
    <w:rsid w:val="00441C46"/>
    <w:rsid w:val="004420D7"/>
    <w:rsid w:val="00443D25"/>
    <w:rsid w:val="0044433C"/>
    <w:rsid w:val="00444E87"/>
    <w:rsid w:val="00444EA0"/>
    <w:rsid w:val="00444FBC"/>
    <w:rsid w:val="004462D7"/>
    <w:rsid w:val="004477A7"/>
    <w:rsid w:val="00447BF1"/>
    <w:rsid w:val="00447E7B"/>
    <w:rsid w:val="0045097B"/>
    <w:rsid w:val="00452023"/>
    <w:rsid w:val="00452B26"/>
    <w:rsid w:val="00452FD0"/>
    <w:rsid w:val="0045491F"/>
    <w:rsid w:val="00455518"/>
    <w:rsid w:val="00457955"/>
    <w:rsid w:val="00457B97"/>
    <w:rsid w:val="00457E6D"/>
    <w:rsid w:val="00460474"/>
    <w:rsid w:val="00466738"/>
    <w:rsid w:val="004713BC"/>
    <w:rsid w:val="0047228D"/>
    <w:rsid w:val="004748DC"/>
    <w:rsid w:val="00474C4B"/>
    <w:rsid w:val="0047561E"/>
    <w:rsid w:val="00481FE0"/>
    <w:rsid w:val="00483CE9"/>
    <w:rsid w:val="00487045"/>
    <w:rsid w:val="00492DC9"/>
    <w:rsid w:val="00494D9A"/>
    <w:rsid w:val="00496155"/>
    <w:rsid w:val="00497228"/>
    <w:rsid w:val="004A17BF"/>
    <w:rsid w:val="004A244B"/>
    <w:rsid w:val="004A2563"/>
    <w:rsid w:val="004A69F1"/>
    <w:rsid w:val="004A7691"/>
    <w:rsid w:val="004B140F"/>
    <w:rsid w:val="004B2A2E"/>
    <w:rsid w:val="004B3E26"/>
    <w:rsid w:val="004B5045"/>
    <w:rsid w:val="004B52DC"/>
    <w:rsid w:val="004B737C"/>
    <w:rsid w:val="004B76B7"/>
    <w:rsid w:val="004C068C"/>
    <w:rsid w:val="004C0B00"/>
    <w:rsid w:val="004C3016"/>
    <w:rsid w:val="004C3214"/>
    <w:rsid w:val="004C42F5"/>
    <w:rsid w:val="004C6BA8"/>
    <w:rsid w:val="004C7C1B"/>
    <w:rsid w:val="004D00FD"/>
    <w:rsid w:val="004D01C5"/>
    <w:rsid w:val="004D051F"/>
    <w:rsid w:val="004D2982"/>
    <w:rsid w:val="004D7E27"/>
    <w:rsid w:val="004E177C"/>
    <w:rsid w:val="004E1DA6"/>
    <w:rsid w:val="004E2313"/>
    <w:rsid w:val="004E619E"/>
    <w:rsid w:val="004E6C38"/>
    <w:rsid w:val="004F2C2D"/>
    <w:rsid w:val="004F2E29"/>
    <w:rsid w:val="004F2ECE"/>
    <w:rsid w:val="004F307B"/>
    <w:rsid w:val="004F30CA"/>
    <w:rsid w:val="004F51D6"/>
    <w:rsid w:val="004F5429"/>
    <w:rsid w:val="004F58FB"/>
    <w:rsid w:val="004F5EC8"/>
    <w:rsid w:val="004F6857"/>
    <w:rsid w:val="004F6B62"/>
    <w:rsid w:val="004F7333"/>
    <w:rsid w:val="004F755F"/>
    <w:rsid w:val="004F7FE7"/>
    <w:rsid w:val="00500DCA"/>
    <w:rsid w:val="0050268C"/>
    <w:rsid w:val="00503115"/>
    <w:rsid w:val="005044BC"/>
    <w:rsid w:val="00505ED8"/>
    <w:rsid w:val="0050616D"/>
    <w:rsid w:val="0050702F"/>
    <w:rsid w:val="00507B76"/>
    <w:rsid w:val="00510BEC"/>
    <w:rsid w:val="00511190"/>
    <w:rsid w:val="005116A7"/>
    <w:rsid w:val="005120B9"/>
    <w:rsid w:val="00514AB0"/>
    <w:rsid w:val="00516422"/>
    <w:rsid w:val="0052015A"/>
    <w:rsid w:val="00520918"/>
    <w:rsid w:val="00521AE4"/>
    <w:rsid w:val="00523AAD"/>
    <w:rsid w:val="0052779F"/>
    <w:rsid w:val="00527CA4"/>
    <w:rsid w:val="005305F9"/>
    <w:rsid w:val="00532B75"/>
    <w:rsid w:val="00536785"/>
    <w:rsid w:val="00537CBA"/>
    <w:rsid w:val="00540874"/>
    <w:rsid w:val="0054106A"/>
    <w:rsid w:val="005423E3"/>
    <w:rsid w:val="005426E5"/>
    <w:rsid w:val="0054287B"/>
    <w:rsid w:val="00542902"/>
    <w:rsid w:val="0054360F"/>
    <w:rsid w:val="00544694"/>
    <w:rsid w:val="00544AF6"/>
    <w:rsid w:val="00546529"/>
    <w:rsid w:val="00546B1F"/>
    <w:rsid w:val="00547BBA"/>
    <w:rsid w:val="00551D49"/>
    <w:rsid w:val="005571BA"/>
    <w:rsid w:val="005571D1"/>
    <w:rsid w:val="005575CB"/>
    <w:rsid w:val="00557D6D"/>
    <w:rsid w:val="00560B4A"/>
    <w:rsid w:val="00560E0F"/>
    <w:rsid w:val="00561195"/>
    <w:rsid w:val="00561777"/>
    <w:rsid w:val="00562680"/>
    <w:rsid w:val="005639A9"/>
    <w:rsid w:val="00564971"/>
    <w:rsid w:val="00565089"/>
    <w:rsid w:val="005655F1"/>
    <w:rsid w:val="0056569A"/>
    <w:rsid w:val="00565893"/>
    <w:rsid w:val="00565B52"/>
    <w:rsid w:val="0057033C"/>
    <w:rsid w:val="005760D0"/>
    <w:rsid w:val="00576DC7"/>
    <w:rsid w:val="00580D64"/>
    <w:rsid w:val="0058261F"/>
    <w:rsid w:val="0058350C"/>
    <w:rsid w:val="00585732"/>
    <w:rsid w:val="005863B5"/>
    <w:rsid w:val="005865D4"/>
    <w:rsid w:val="00586D1D"/>
    <w:rsid w:val="00587032"/>
    <w:rsid w:val="00591BAD"/>
    <w:rsid w:val="0059580B"/>
    <w:rsid w:val="00596356"/>
    <w:rsid w:val="00596BC5"/>
    <w:rsid w:val="00597D5F"/>
    <w:rsid w:val="005A012E"/>
    <w:rsid w:val="005A0EFE"/>
    <w:rsid w:val="005A1475"/>
    <w:rsid w:val="005A4E88"/>
    <w:rsid w:val="005A4F78"/>
    <w:rsid w:val="005A6AAF"/>
    <w:rsid w:val="005A6EED"/>
    <w:rsid w:val="005B248C"/>
    <w:rsid w:val="005B467F"/>
    <w:rsid w:val="005B48BF"/>
    <w:rsid w:val="005B55E2"/>
    <w:rsid w:val="005B7E77"/>
    <w:rsid w:val="005C0B5E"/>
    <w:rsid w:val="005C0D70"/>
    <w:rsid w:val="005C1746"/>
    <w:rsid w:val="005C4807"/>
    <w:rsid w:val="005C7307"/>
    <w:rsid w:val="005C7413"/>
    <w:rsid w:val="005C7B03"/>
    <w:rsid w:val="005D07F0"/>
    <w:rsid w:val="005D1BA0"/>
    <w:rsid w:val="005D2141"/>
    <w:rsid w:val="005D4127"/>
    <w:rsid w:val="005D6474"/>
    <w:rsid w:val="005D6A51"/>
    <w:rsid w:val="005D6BCB"/>
    <w:rsid w:val="005E01B3"/>
    <w:rsid w:val="005E0D7A"/>
    <w:rsid w:val="005E1420"/>
    <w:rsid w:val="005E1F74"/>
    <w:rsid w:val="005E405B"/>
    <w:rsid w:val="005F5CEC"/>
    <w:rsid w:val="005F5D5D"/>
    <w:rsid w:val="006000FA"/>
    <w:rsid w:val="00601581"/>
    <w:rsid w:val="00603D77"/>
    <w:rsid w:val="0060483E"/>
    <w:rsid w:val="006057FD"/>
    <w:rsid w:val="00605848"/>
    <w:rsid w:val="00605884"/>
    <w:rsid w:val="00614C8C"/>
    <w:rsid w:val="006161AC"/>
    <w:rsid w:val="00617DA6"/>
    <w:rsid w:val="006256E0"/>
    <w:rsid w:val="00626786"/>
    <w:rsid w:val="006301C8"/>
    <w:rsid w:val="0063036B"/>
    <w:rsid w:val="00632454"/>
    <w:rsid w:val="00632EF7"/>
    <w:rsid w:val="0063374B"/>
    <w:rsid w:val="00633E9B"/>
    <w:rsid w:val="006341E5"/>
    <w:rsid w:val="00634A29"/>
    <w:rsid w:val="0063766A"/>
    <w:rsid w:val="00637CFF"/>
    <w:rsid w:val="00637D15"/>
    <w:rsid w:val="00641149"/>
    <w:rsid w:val="006415D4"/>
    <w:rsid w:val="0064324B"/>
    <w:rsid w:val="006442F8"/>
    <w:rsid w:val="006443CA"/>
    <w:rsid w:val="006454BE"/>
    <w:rsid w:val="00645765"/>
    <w:rsid w:val="00645B68"/>
    <w:rsid w:val="00647024"/>
    <w:rsid w:val="006502A1"/>
    <w:rsid w:val="00652680"/>
    <w:rsid w:val="00652D81"/>
    <w:rsid w:val="00656DE6"/>
    <w:rsid w:val="0065780D"/>
    <w:rsid w:val="00657EB6"/>
    <w:rsid w:val="0066097F"/>
    <w:rsid w:val="00660F58"/>
    <w:rsid w:val="0066298E"/>
    <w:rsid w:val="00664D33"/>
    <w:rsid w:val="00666C48"/>
    <w:rsid w:val="006702D2"/>
    <w:rsid w:val="00670737"/>
    <w:rsid w:val="00670F0F"/>
    <w:rsid w:val="00673FE4"/>
    <w:rsid w:val="00674198"/>
    <w:rsid w:val="00674E98"/>
    <w:rsid w:val="00676418"/>
    <w:rsid w:val="00683661"/>
    <w:rsid w:val="0068442A"/>
    <w:rsid w:val="00685906"/>
    <w:rsid w:val="006868D3"/>
    <w:rsid w:val="006872DF"/>
    <w:rsid w:val="00687F1B"/>
    <w:rsid w:val="006904DA"/>
    <w:rsid w:val="00694205"/>
    <w:rsid w:val="00694FEF"/>
    <w:rsid w:val="00697026"/>
    <w:rsid w:val="006A07A9"/>
    <w:rsid w:val="006A2343"/>
    <w:rsid w:val="006A2723"/>
    <w:rsid w:val="006A2AA0"/>
    <w:rsid w:val="006A3355"/>
    <w:rsid w:val="006A426C"/>
    <w:rsid w:val="006A5282"/>
    <w:rsid w:val="006A73BF"/>
    <w:rsid w:val="006A75DE"/>
    <w:rsid w:val="006B00BC"/>
    <w:rsid w:val="006B0ABD"/>
    <w:rsid w:val="006B2EFA"/>
    <w:rsid w:val="006B4FBF"/>
    <w:rsid w:val="006B5DCD"/>
    <w:rsid w:val="006B63B1"/>
    <w:rsid w:val="006B6B5E"/>
    <w:rsid w:val="006C032A"/>
    <w:rsid w:val="006C3A4F"/>
    <w:rsid w:val="006C3C43"/>
    <w:rsid w:val="006C4FC6"/>
    <w:rsid w:val="006C5B3B"/>
    <w:rsid w:val="006D0B39"/>
    <w:rsid w:val="006D2629"/>
    <w:rsid w:val="006D37B3"/>
    <w:rsid w:val="006D65CC"/>
    <w:rsid w:val="006D6885"/>
    <w:rsid w:val="006D6A8A"/>
    <w:rsid w:val="006D7CAE"/>
    <w:rsid w:val="006E1E34"/>
    <w:rsid w:val="006E216F"/>
    <w:rsid w:val="006E39AC"/>
    <w:rsid w:val="006E39EF"/>
    <w:rsid w:val="006E589A"/>
    <w:rsid w:val="006E6FD8"/>
    <w:rsid w:val="006E7DFB"/>
    <w:rsid w:val="006E7EC7"/>
    <w:rsid w:val="006F0A65"/>
    <w:rsid w:val="006F2640"/>
    <w:rsid w:val="006F523E"/>
    <w:rsid w:val="006F5817"/>
    <w:rsid w:val="006F5E30"/>
    <w:rsid w:val="00702277"/>
    <w:rsid w:val="0070290C"/>
    <w:rsid w:val="00702E08"/>
    <w:rsid w:val="00703727"/>
    <w:rsid w:val="0070497E"/>
    <w:rsid w:val="00706625"/>
    <w:rsid w:val="0070772B"/>
    <w:rsid w:val="00707D8F"/>
    <w:rsid w:val="00711668"/>
    <w:rsid w:val="007122EC"/>
    <w:rsid w:val="0071496B"/>
    <w:rsid w:val="007162E2"/>
    <w:rsid w:val="00720E24"/>
    <w:rsid w:val="00720FA7"/>
    <w:rsid w:val="00726FC9"/>
    <w:rsid w:val="00730C91"/>
    <w:rsid w:val="00733A83"/>
    <w:rsid w:val="00734F52"/>
    <w:rsid w:val="00735ADD"/>
    <w:rsid w:val="007366EB"/>
    <w:rsid w:val="00743544"/>
    <w:rsid w:val="0074362B"/>
    <w:rsid w:val="0074399A"/>
    <w:rsid w:val="00743B6C"/>
    <w:rsid w:val="00743EF1"/>
    <w:rsid w:val="00750C2B"/>
    <w:rsid w:val="00752DDA"/>
    <w:rsid w:val="007532D4"/>
    <w:rsid w:val="007547DD"/>
    <w:rsid w:val="00755997"/>
    <w:rsid w:val="0076124D"/>
    <w:rsid w:val="00761AD3"/>
    <w:rsid w:val="00764A5E"/>
    <w:rsid w:val="0076618F"/>
    <w:rsid w:val="00766602"/>
    <w:rsid w:val="00766717"/>
    <w:rsid w:val="00766A4F"/>
    <w:rsid w:val="0077110C"/>
    <w:rsid w:val="00771F2E"/>
    <w:rsid w:val="007726A1"/>
    <w:rsid w:val="007733FC"/>
    <w:rsid w:val="007738C2"/>
    <w:rsid w:val="00773B70"/>
    <w:rsid w:val="007760F9"/>
    <w:rsid w:val="00776EA9"/>
    <w:rsid w:val="00777418"/>
    <w:rsid w:val="00781D21"/>
    <w:rsid w:val="007852E2"/>
    <w:rsid w:val="0078718D"/>
    <w:rsid w:val="0078767B"/>
    <w:rsid w:val="007924C6"/>
    <w:rsid w:val="00797FC6"/>
    <w:rsid w:val="007A2695"/>
    <w:rsid w:val="007A58FA"/>
    <w:rsid w:val="007A5EBA"/>
    <w:rsid w:val="007A76FE"/>
    <w:rsid w:val="007B0863"/>
    <w:rsid w:val="007B0D98"/>
    <w:rsid w:val="007B1D70"/>
    <w:rsid w:val="007B2018"/>
    <w:rsid w:val="007B32D5"/>
    <w:rsid w:val="007B4798"/>
    <w:rsid w:val="007B653D"/>
    <w:rsid w:val="007C1CA8"/>
    <w:rsid w:val="007C2A04"/>
    <w:rsid w:val="007C7AE9"/>
    <w:rsid w:val="007D201B"/>
    <w:rsid w:val="007D44DF"/>
    <w:rsid w:val="007D58D4"/>
    <w:rsid w:val="007D5D45"/>
    <w:rsid w:val="007D60A3"/>
    <w:rsid w:val="007E074C"/>
    <w:rsid w:val="007E0C02"/>
    <w:rsid w:val="007E1524"/>
    <w:rsid w:val="007E20B5"/>
    <w:rsid w:val="007E2651"/>
    <w:rsid w:val="007E4009"/>
    <w:rsid w:val="007E4291"/>
    <w:rsid w:val="007E70D4"/>
    <w:rsid w:val="007E7760"/>
    <w:rsid w:val="007F13CE"/>
    <w:rsid w:val="007F3038"/>
    <w:rsid w:val="007F308F"/>
    <w:rsid w:val="0080007B"/>
    <w:rsid w:val="008003E0"/>
    <w:rsid w:val="0080140A"/>
    <w:rsid w:val="00801723"/>
    <w:rsid w:val="00803827"/>
    <w:rsid w:val="008063EC"/>
    <w:rsid w:val="0080706E"/>
    <w:rsid w:val="008071D5"/>
    <w:rsid w:val="00807490"/>
    <w:rsid w:val="00812084"/>
    <w:rsid w:val="008129F5"/>
    <w:rsid w:val="008156C1"/>
    <w:rsid w:val="0081619C"/>
    <w:rsid w:val="00816A0F"/>
    <w:rsid w:val="00817C0A"/>
    <w:rsid w:val="008240E3"/>
    <w:rsid w:val="00825B75"/>
    <w:rsid w:val="0082700A"/>
    <w:rsid w:val="00827C3C"/>
    <w:rsid w:val="0083035D"/>
    <w:rsid w:val="008311E1"/>
    <w:rsid w:val="00832F17"/>
    <w:rsid w:val="00833079"/>
    <w:rsid w:val="008338F9"/>
    <w:rsid w:val="00834E3D"/>
    <w:rsid w:val="008351D0"/>
    <w:rsid w:val="008357E0"/>
    <w:rsid w:val="0083624B"/>
    <w:rsid w:val="0083668C"/>
    <w:rsid w:val="008423ED"/>
    <w:rsid w:val="00843B35"/>
    <w:rsid w:val="00844891"/>
    <w:rsid w:val="00846297"/>
    <w:rsid w:val="008521C0"/>
    <w:rsid w:val="00852B95"/>
    <w:rsid w:val="0085330E"/>
    <w:rsid w:val="00855505"/>
    <w:rsid w:val="00855F45"/>
    <w:rsid w:val="00856009"/>
    <w:rsid w:val="0085629D"/>
    <w:rsid w:val="008563FA"/>
    <w:rsid w:val="00857BE9"/>
    <w:rsid w:val="00860CE7"/>
    <w:rsid w:val="0086202C"/>
    <w:rsid w:val="00862968"/>
    <w:rsid w:val="00862B8D"/>
    <w:rsid w:val="00862E58"/>
    <w:rsid w:val="008633DC"/>
    <w:rsid w:val="0086375F"/>
    <w:rsid w:val="00863953"/>
    <w:rsid w:val="00864114"/>
    <w:rsid w:val="008665A8"/>
    <w:rsid w:val="008673F6"/>
    <w:rsid w:val="00867C0A"/>
    <w:rsid w:val="00870759"/>
    <w:rsid w:val="008718E1"/>
    <w:rsid w:val="00871A70"/>
    <w:rsid w:val="00876712"/>
    <w:rsid w:val="0087710B"/>
    <w:rsid w:val="008804D1"/>
    <w:rsid w:val="008815D6"/>
    <w:rsid w:val="00882419"/>
    <w:rsid w:val="00885461"/>
    <w:rsid w:val="00885DB0"/>
    <w:rsid w:val="00887D6F"/>
    <w:rsid w:val="008931E4"/>
    <w:rsid w:val="00894081"/>
    <w:rsid w:val="008942D5"/>
    <w:rsid w:val="008A4329"/>
    <w:rsid w:val="008A659A"/>
    <w:rsid w:val="008A7CB2"/>
    <w:rsid w:val="008B0109"/>
    <w:rsid w:val="008B01DD"/>
    <w:rsid w:val="008B04CB"/>
    <w:rsid w:val="008B2674"/>
    <w:rsid w:val="008B277A"/>
    <w:rsid w:val="008B33A3"/>
    <w:rsid w:val="008B37E5"/>
    <w:rsid w:val="008B4043"/>
    <w:rsid w:val="008B5459"/>
    <w:rsid w:val="008C1DE7"/>
    <w:rsid w:val="008C5487"/>
    <w:rsid w:val="008C60F6"/>
    <w:rsid w:val="008C64DD"/>
    <w:rsid w:val="008C72ED"/>
    <w:rsid w:val="008C78BF"/>
    <w:rsid w:val="008C79B9"/>
    <w:rsid w:val="008D1F3B"/>
    <w:rsid w:val="008D2EF0"/>
    <w:rsid w:val="008D3D6B"/>
    <w:rsid w:val="008D4759"/>
    <w:rsid w:val="008D4878"/>
    <w:rsid w:val="008D7ED9"/>
    <w:rsid w:val="008E19F4"/>
    <w:rsid w:val="008E1B49"/>
    <w:rsid w:val="008E2F4C"/>
    <w:rsid w:val="008E5EC7"/>
    <w:rsid w:val="008E7478"/>
    <w:rsid w:val="008E7B0D"/>
    <w:rsid w:val="008F5C80"/>
    <w:rsid w:val="008F7161"/>
    <w:rsid w:val="008F774C"/>
    <w:rsid w:val="009009EA"/>
    <w:rsid w:val="0090236D"/>
    <w:rsid w:val="00903A51"/>
    <w:rsid w:val="00903C0C"/>
    <w:rsid w:val="009040D6"/>
    <w:rsid w:val="00904822"/>
    <w:rsid w:val="009057AA"/>
    <w:rsid w:val="00906062"/>
    <w:rsid w:val="00910F73"/>
    <w:rsid w:val="00912193"/>
    <w:rsid w:val="00913FB3"/>
    <w:rsid w:val="00915C2B"/>
    <w:rsid w:val="009160BF"/>
    <w:rsid w:val="0092083C"/>
    <w:rsid w:val="00922333"/>
    <w:rsid w:val="00924EAE"/>
    <w:rsid w:val="009258D2"/>
    <w:rsid w:val="00925CC0"/>
    <w:rsid w:val="00927CBC"/>
    <w:rsid w:val="00927E19"/>
    <w:rsid w:val="00930727"/>
    <w:rsid w:val="00930961"/>
    <w:rsid w:val="00930BA0"/>
    <w:rsid w:val="0093200E"/>
    <w:rsid w:val="009427AF"/>
    <w:rsid w:val="00943C28"/>
    <w:rsid w:val="00943C5B"/>
    <w:rsid w:val="0094595D"/>
    <w:rsid w:val="0094599C"/>
    <w:rsid w:val="0094688A"/>
    <w:rsid w:val="00951A20"/>
    <w:rsid w:val="009545F4"/>
    <w:rsid w:val="00954BD9"/>
    <w:rsid w:val="009564CF"/>
    <w:rsid w:val="00956781"/>
    <w:rsid w:val="00960A26"/>
    <w:rsid w:val="00960E4B"/>
    <w:rsid w:val="00961D62"/>
    <w:rsid w:val="00961DBC"/>
    <w:rsid w:val="009645D6"/>
    <w:rsid w:val="00964697"/>
    <w:rsid w:val="00965ED9"/>
    <w:rsid w:val="00965F80"/>
    <w:rsid w:val="00966605"/>
    <w:rsid w:val="009666C4"/>
    <w:rsid w:val="00967475"/>
    <w:rsid w:val="00967F63"/>
    <w:rsid w:val="009713CB"/>
    <w:rsid w:val="0097372C"/>
    <w:rsid w:val="00974FFB"/>
    <w:rsid w:val="009768B2"/>
    <w:rsid w:val="00977149"/>
    <w:rsid w:val="00977170"/>
    <w:rsid w:val="00982376"/>
    <w:rsid w:val="00983AA4"/>
    <w:rsid w:val="00983F06"/>
    <w:rsid w:val="0098463B"/>
    <w:rsid w:val="00986F6D"/>
    <w:rsid w:val="0098765F"/>
    <w:rsid w:val="00987C82"/>
    <w:rsid w:val="009924C9"/>
    <w:rsid w:val="00994339"/>
    <w:rsid w:val="00994A5A"/>
    <w:rsid w:val="00994DEA"/>
    <w:rsid w:val="00994E38"/>
    <w:rsid w:val="009A4522"/>
    <w:rsid w:val="009A459B"/>
    <w:rsid w:val="009A4773"/>
    <w:rsid w:val="009A5A2C"/>
    <w:rsid w:val="009A65B6"/>
    <w:rsid w:val="009B1302"/>
    <w:rsid w:val="009B1CB2"/>
    <w:rsid w:val="009B272E"/>
    <w:rsid w:val="009B28B8"/>
    <w:rsid w:val="009B31DC"/>
    <w:rsid w:val="009B58EC"/>
    <w:rsid w:val="009C0DF3"/>
    <w:rsid w:val="009C1DD2"/>
    <w:rsid w:val="009C237D"/>
    <w:rsid w:val="009C4814"/>
    <w:rsid w:val="009C537B"/>
    <w:rsid w:val="009D0FEE"/>
    <w:rsid w:val="009D168A"/>
    <w:rsid w:val="009D1D24"/>
    <w:rsid w:val="009D1E0F"/>
    <w:rsid w:val="009D24CB"/>
    <w:rsid w:val="009D4C31"/>
    <w:rsid w:val="009D5D2F"/>
    <w:rsid w:val="009D65C2"/>
    <w:rsid w:val="009E23EF"/>
    <w:rsid w:val="009E287A"/>
    <w:rsid w:val="009E3C37"/>
    <w:rsid w:val="009E4476"/>
    <w:rsid w:val="009E557A"/>
    <w:rsid w:val="009E6467"/>
    <w:rsid w:val="009F10CB"/>
    <w:rsid w:val="009F5918"/>
    <w:rsid w:val="009F61E4"/>
    <w:rsid w:val="009F7E6B"/>
    <w:rsid w:val="00A005B0"/>
    <w:rsid w:val="00A02612"/>
    <w:rsid w:val="00A04640"/>
    <w:rsid w:val="00A046D2"/>
    <w:rsid w:val="00A073F5"/>
    <w:rsid w:val="00A07DF0"/>
    <w:rsid w:val="00A07FF2"/>
    <w:rsid w:val="00A106A2"/>
    <w:rsid w:val="00A1072F"/>
    <w:rsid w:val="00A128E9"/>
    <w:rsid w:val="00A12CDB"/>
    <w:rsid w:val="00A15C22"/>
    <w:rsid w:val="00A15C33"/>
    <w:rsid w:val="00A2090A"/>
    <w:rsid w:val="00A2100D"/>
    <w:rsid w:val="00A21F09"/>
    <w:rsid w:val="00A2219C"/>
    <w:rsid w:val="00A237C9"/>
    <w:rsid w:val="00A23AEB"/>
    <w:rsid w:val="00A23DFC"/>
    <w:rsid w:val="00A2421A"/>
    <w:rsid w:val="00A243E3"/>
    <w:rsid w:val="00A249E0"/>
    <w:rsid w:val="00A26181"/>
    <w:rsid w:val="00A26F2A"/>
    <w:rsid w:val="00A30AFB"/>
    <w:rsid w:val="00A30EDB"/>
    <w:rsid w:val="00A321B7"/>
    <w:rsid w:val="00A32457"/>
    <w:rsid w:val="00A343ED"/>
    <w:rsid w:val="00A36D73"/>
    <w:rsid w:val="00A44473"/>
    <w:rsid w:val="00A45071"/>
    <w:rsid w:val="00A450F8"/>
    <w:rsid w:val="00A4549C"/>
    <w:rsid w:val="00A5061B"/>
    <w:rsid w:val="00A51806"/>
    <w:rsid w:val="00A52733"/>
    <w:rsid w:val="00A53250"/>
    <w:rsid w:val="00A53895"/>
    <w:rsid w:val="00A53E25"/>
    <w:rsid w:val="00A55334"/>
    <w:rsid w:val="00A56F40"/>
    <w:rsid w:val="00A56FFF"/>
    <w:rsid w:val="00A610FF"/>
    <w:rsid w:val="00A611E5"/>
    <w:rsid w:val="00A61C04"/>
    <w:rsid w:val="00A61FA1"/>
    <w:rsid w:val="00A61FB7"/>
    <w:rsid w:val="00A63958"/>
    <w:rsid w:val="00A6399A"/>
    <w:rsid w:val="00A64B9B"/>
    <w:rsid w:val="00A64D1F"/>
    <w:rsid w:val="00A6678C"/>
    <w:rsid w:val="00A67549"/>
    <w:rsid w:val="00A7014F"/>
    <w:rsid w:val="00A7051C"/>
    <w:rsid w:val="00A70724"/>
    <w:rsid w:val="00A71C9A"/>
    <w:rsid w:val="00A72455"/>
    <w:rsid w:val="00A75155"/>
    <w:rsid w:val="00A77B7A"/>
    <w:rsid w:val="00A77CFA"/>
    <w:rsid w:val="00A818C0"/>
    <w:rsid w:val="00A8197D"/>
    <w:rsid w:val="00A821DE"/>
    <w:rsid w:val="00A82B9D"/>
    <w:rsid w:val="00A84045"/>
    <w:rsid w:val="00A84A28"/>
    <w:rsid w:val="00A84C92"/>
    <w:rsid w:val="00A866DB"/>
    <w:rsid w:val="00A9213A"/>
    <w:rsid w:val="00A95A83"/>
    <w:rsid w:val="00A972B7"/>
    <w:rsid w:val="00AA01B7"/>
    <w:rsid w:val="00AA032D"/>
    <w:rsid w:val="00AA07AC"/>
    <w:rsid w:val="00AA14C3"/>
    <w:rsid w:val="00AA2856"/>
    <w:rsid w:val="00AA3CD7"/>
    <w:rsid w:val="00AA4B8C"/>
    <w:rsid w:val="00AA5288"/>
    <w:rsid w:val="00AA72E3"/>
    <w:rsid w:val="00AB0906"/>
    <w:rsid w:val="00AB0FF7"/>
    <w:rsid w:val="00AB187D"/>
    <w:rsid w:val="00AB3591"/>
    <w:rsid w:val="00AB5003"/>
    <w:rsid w:val="00AB55D7"/>
    <w:rsid w:val="00AB5626"/>
    <w:rsid w:val="00AB5C3D"/>
    <w:rsid w:val="00AB6AF3"/>
    <w:rsid w:val="00AC4814"/>
    <w:rsid w:val="00AC591F"/>
    <w:rsid w:val="00AC64F8"/>
    <w:rsid w:val="00AC6B19"/>
    <w:rsid w:val="00AC6CD4"/>
    <w:rsid w:val="00AC799E"/>
    <w:rsid w:val="00AC7E78"/>
    <w:rsid w:val="00AD32E3"/>
    <w:rsid w:val="00AE1AB4"/>
    <w:rsid w:val="00AE2B00"/>
    <w:rsid w:val="00AE2EF9"/>
    <w:rsid w:val="00AE458E"/>
    <w:rsid w:val="00AE4A2A"/>
    <w:rsid w:val="00AE587F"/>
    <w:rsid w:val="00AE68F3"/>
    <w:rsid w:val="00AF76F4"/>
    <w:rsid w:val="00AF7B78"/>
    <w:rsid w:val="00B005BB"/>
    <w:rsid w:val="00B013F5"/>
    <w:rsid w:val="00B04283"/>
    <w:rsid w:val="00B048EA"/>
    <w:rsid w:val="00B12A0E"/>
    <w:rsid w:val="00B1553D"/>
    <w:rsid w:val="00B17441"/>
    <w:rsid w:val="00B17CC9"/>
    <w:rsid w:val="00B208B6"/>
    <w:rsid w:val="00B20D01"/>
    <w:rsid w:val="00B2301A"/>
    <w:rsid w:val="00B232C9"/>
    <w:rsid w:val="00B23A20"/>
    <w:rsid w:val="00B23BCF"/>
    <w:rsid w:val="00B2455A"/>
    <w:rsid w:val="00B24831"/>
    <w:rsid w:val="00B25033"/>
    <w:rsid w:val="00B274FE"/>
    <w:rsid w:val="00B27634"/>
    <w:rsid w:val="00B27637"/>
    <w:rsid w:val="00B334B1"/>
    <w:rsid w:val="00B35559"/>
    <w:rsid w:val="00B37E98"/>
    <w:rsid w:val="00B3FD63"/>
    <w:rsid w:val="00B4122D"/>
    <w:rsid w:val="00B416CF"/>
    <w:rsid w:val="00B41C86"/>
    <w:rsid w:val="00B4230C"/>
    <w:rsid w:val="00B44210"/>
    <w:rsid w:val="00B449A4"/>
    <w:rsid w:val="00B4599F"/>
    <w:rsid w:val="00B46ACD"/>
    <w:rsid w:val="00B47C57"/>
    <w:rsid w:val="00B51092"/>
    <w:rsid w:val="00B51151"/>
    <w:rsid w:val="00B51227"/>
    <w:rsid w:val="00B51654"/>
    <w:rsid w:val="00B5172A"/>
    <w:rsid w:val="00B51764"/>
    <w:rsid w:val="00B518F7"/>
    <w:rsid w:val="00B547C8"/>
    <w:rsid w:val="00B5492E"/>
    <w:rsid w:val="00B56359"/>
    <w:rsid w:val="00B57359"/>
    <w:rsid w:val="00B579F1"/>
    <w:rsid w:val="00B57C50"/>
    <w:rsid w:val="00B612C4"/>
    <w:rsid w:val="00B61D87"/>
    <w:rsid w:val="00B62E29"/>
    <w:rsid w:val="00B632B3"/>
    <w:rsid w:val="00B6375E"/>
    <w:rsid w:val="00B64008"/>
    <w:rsid w:val="00B649D1"/>
    <w:rsid w:val="00B6602B"/>
    <w:rsid w:val="00B719D2"/>
    <w:rsid w:val="00B72791"/>
    <w:rsid w:val="00B80430"/>
    <w:rsid w:val="00B8165C"/>
    <w:rsid w:val="00B82E6C"/>
    <w:rsid w:val="00B84285"/>
    <w:rsid w:val="00B84353"/>
    <w:rsid w:val="00B84799"/>
    <w:rsid w:val="00B85F54"/>
    <w:rsid w:val="00B878CC"/>
    <w:rsid w:val="00B87A42"/>
    <w:rsid w:val="00B904AB"/>
    <w:rsid w:val="00B906C8"/>
    <w:rsid w:val="00B90B03"/>
    <w:rsid w:val="00B91984"/>
    <w:rsid w:val="00B91FF0"/>
    <w:rsid w:val="00B92065"/>
    <w:rsid w:val="00B924DB"/>
    <w:rsid w:val="00B9289D"/>
    <w:rsid w:val="00B936B3"/>
    <w:rsid w:val="00B96135"/>
    <w:rsid w:val="00B972A4"/>
    <w:rsid w:val="00B9787D"/>
    <w:rsid w:val="00B97C94"/>
    <w:rsid w:val="00BA0D2F"/>
    <w:rsid w:val="00BA157E"/>
    <w:rsid w:val="00BA282C"/>
    <w:rsid w:val="00BA2CE8"/>
    <w:rsid w:val="00BA2DB6"/>
    <w:rsid w:val="00BA301B"/>
    <w:rsid w:val="00BA371B"/>
    <w:rsid w:val="00BA3DFD"/>
    <w:rsid w:val="00BA4F69"/>
    <w:rsid w:val="00BA6822"/>
    <w:rsid w:val="00BA7B8A"/>
    <w:rsid w:val="00BB073A"/>
    <w:rsid w:val="00BB0CE6"/>
    <w:rsid w:val="00BB31CC"/>
    <w:rsid w:val="00BB3BAF"/>
    <w:rsid w:val="00BB43D9"/>
    <w:rsid w:val="00BB466A"/>
    <w:rsid w:val="00BB7074"/>
    <w:rsid w:val="00BC0435"/>
    <w:rsid w:val="00BC1C4D"/>
    <w:rsid w:val="00BC298C"/>
    <w:rsid w:val="00BC336A"/>
    <w:rsid w:val="00BC4740"/>
    <w:rsid w:val="00BC53D1"/>
    <w:rsid w:val="00BD0818"/>
    <w:rsid w:val="00BD125C"/>
    <w:rsid w:val="00BD215A"/>
    <w:rsid w:val="00BD3308"/>
    <w:rsid w:val="00BD4F39"/>
    <w:rsid w:val="00BD6BD9"/>
    <w:rsid w:val="00BD6D87"/>
    <w:rsid w:val="00BE1C9F"/>
    <w:rsid w:val="00BE2077"/>
    <w:rsid w:val="00BE20A0"/>
    <w:rsid w:val="00BE2A28"/>
    <w:rsid w:val="00BE2A4A"/>
    <w:rsid w:val="00BE4C93"/>
    <w:rsid w:val="00BE5021"/>
    <w:rsid w:val="00BE54B8"/>
    <w:rsid w:val="00BE5ECF"/>
    <w:rsid w:val="00BE74F7"/>
    <w:rsid w:val="00BE7D51"/>
    <w:rsid w:val="00BF0023"/>
    <w:rsid w:val="00BF017F"/>
    <w:rsid w:val="00BF2065"/>
    <w:rsid w:val="00BF5FC2"/>
    <w:rsid w:val="00BF67A4"/>
    <w:rsid w:val="00C003E2"/>
    <w:rsid w:val="00C01EB8"/>
    <w:rsid w:val="00C03432"/>
    <w:rsid w:val="00C03DC1"/>
    <w:rsid w:val="00C0486C"/>
    <w:rsid w:val="00C04DAE"/>
    <w:rsid w:val="00C06E1C"/>
    <w:rsid w:val="00C0752D"/>
    <w:rsid w:val="00C1272F"/>
    <w:rsid w:val="00C150E0"/>
    <w:rsid w:val="00C1534B"/>
    <w:rsid w:val="00C15707"/>
    <w:rsid w:val="00C205CA"/>
    <w:rsid w:val="00C260C0"/>
    <w:rsid w:val="00C2710E"/>
    <w:rsid w:val="00C3151C"/>
    <w:rsid w:val="00C320B1"/>
    <w:rsid w:val="00C33728"/>
    <w:rsid w:val="00C33B11"/>
    <w:rsid w:val="00C34721"/>
    <w:rsid w:val="00C35285"/>
    <w:rsid w:val="00C362E6"/>
    <w:rsid w:val="00C36F87"/>
    <w:rsid w:val="00C374F2"/>
    <w:rsid w:val="00C37ACE"/>
    <w:rsid w:val="00C37CAC"/>
    <w:rsid w:val="00C40897"/>
    <w:rsid w:val="00C42DF1"/>
    <w:rsid w:val="00C431CA"/>
    <w:rsid w:val="00C51A2C"/>
    <w:rsid w:val="00C526C1"/>
    <w:rsid w:val="00C53CFB"/>
    <w:rsid w:val="00C55479"/>
    <w:rsid w:val="00C55E1B"/>
    <w:rsid w:val="00C57169"/>
    <w:rsid w:val="00C6039C"/>
    <w:rsid w:val="00C60EF4"/>
    <w:rsid w:val="00C61323"/>
    <w:rsid w:val="00C634DA"/>
    <w:rsid w:val="00C643CF"/>
    <w:rsid w:val="00C662B6"/>
    <w:rsid w:val="00C66E9E"/>
    <w:rsid w:val="00C70709"/>
    <w:rsid w:val="00C70CC8"/>
    <w:rsid w:val="00C719D4"/>
    <w:rsid w:val="00C757DC"/>
    <w:rsid w:val="00C81898"/>
    <w:rsid w:val="00C81B3E"/>
    <w:rsid w:val="00C82E77"/>
    <w:rsid w:val="00C85E07"/>
    <w:rsid w:val="00C85F10"/>
    <w:rsid w:val="00C908C2"/>
    <w:rsid w:val="00C908D9"/>
    <w:rsid w:val="00C91FC2"/>
    <w:rsid w:val="00C926C0"/>
    <w:rsid w:val="00C926E5"/>
    <w:rsid w:val="00C93CBC"/>
    <w:rsid w:val="00C95CC0"/>
    <w:rsid w:val="00C95EF7"/>
    <w:rsid w:val="00C972B2"/>
    <w:rsid w:val="00CA49CB"/>
    <w:rsid w:val="00CA4D8A"/>
    <w:rsid w:val="00CA5A4F"/>
    <w:rsid w:val="00CA617C"/>
    <w:rsid w:val="00CA66E8"/>
    <w:rsid w:val="00CA6C3F"/>
    <w:rsid w:val="00CA7618"/>
    <w:rsid w:val="00CB534F"/>
    <w:rsid w:val="00CB7599"/>
    <w:rsid w:val="00CB771D"/>
    <w:rsid w:val="00CC2E1B"/>
    <w:rsid w:val="00CC3927"/>
    <w:rsid w:val="00CC5AE5"/>
    <w:rsid w:val="00CC697E"/>
    <w:rsid w:val="00CC6D13"/>
    <w:rsid w:val="00CD4A05"/>
    <w:rsid w:val="00CD5BE1"/>
    <w:rsid w:val="00CD5D34"/>
    <w:rsid w:val="00CD60D3"/>
    <w:rsid w:val="00CD638E"/>
    <w:rsid w:val="00CE3341"/>
    <w:rsid w:val="00CE6A17"/>
    <w:rsid w:val="00CE759D"/>
    <w:rsid w:val="00CF05FB"/>
    <w:rsid w:val="00CF157B"/>
    <w:rsid w:val="00CF21A7"/>
    <w:rsid w:val="00CF2B9A"/>
    <w:rsid w:val="00CF31D9"/>
    <w:rsid w:val="00CF380C"/>
    <w:rsid w:val="00CF3ED8"/>
    <w:rsid w:val="00CF7AB1"/>
    <w:rsid w:val="00D01050"/>
    <w:rsid w:val="00D01EF9"/>
    <w:rsid w:val="00D02874"/>
    <w:rsid w:val="00D04179"/>
    <w:rsid w:val="00D04819"/>
    <w:rsid w:val="00D04940"/>
    <w:rsid w:val="00D04E8E"/>
    <w:rsid w:val="00D051E9"/>
    <w:rsid w:val="00D05DD3"/>
    <w:rsid w:val="00D05E4D"/>
    <w:rsid w:val="00D06782"/>
    <w:rsid w:val="00D07BA5"/>
    <w:rsid w:val="00D10353"/>
    <w:rsid w:val="00D11725"/>
    <w:rsid w:val="00D125D2"/>
    <w:rsid w:val="00D12A1B"/>
    <w:rsid w:val="00D1427E"/>
    <w:rsid w:val="00D15070"/>
    <w:rsid w:val="00D16846"/>
    <w:rsid w:val="00D173D2"/>
    <w:rsid w:val="00D2136D"/>
    <w:rsid w:val="00D213DF"/>
    <w:rsid w:val="00D2154A"/>
    <w:rsid w:val="00D22D86"/>
    <w:rsid w:val="00D26F71"/>
    <w:rsid w:val="00D2717F"/>
    <w:rsid w:val="00D300D9"/>
    <w:rsid w:val="00D31AFA"/>
    <w:rsid w:val="00D32DC0"/>
    <w:rsid w:val="00D331C3"/>
    <w:rsid w:val="00D336FA"/>
    <w:rsid w:val="00D33EA3"/>
    <w:rsid w:val="00D34E12"/>
    <w:rsid w:val="00D3766D"/>
    <w:rsid w:val="00D40105"/>
    <w:rsid w:val="00D41D1D"/>
    <w:rsid w:val="00D44576"/>
    <w:rsid w:val="00D45DCD"/>
    <w:rsid w:val="00D474DC"/>
    <w:rsid w:val="00D50244"/>
    <w:rsid w:val="00D50F75"/>
    <w:rsid w:val="00D5683C"/>
    <w:rsid w:val="00D572DC"/>
    <w:rsid w:val="00D572EF"/>
    <w:rsid w:val="00D60543"/>
    <w:rsid w:val="00D606DD"/>
    <w:rsid w:val="00D64D00"/>
    <w:rsid w:val="00D65428"/>
    <w:rsid w:val="00D65ECA"/>
    <w:rsid w:val="00D66FC4"/>
    <w:rsid w:val="00D67873"/>
    <w:rsid w:val="00D72727"/>
    <w:rsid w:val="00D72A94"/>
    <w:rsid w:val="00D73812"/>
    <w:rsid w:val="00D73C58"/>
    <w:rsid w:val="00D763B4"/>
    <w:rsid w:val="00D7700D"/>
    <w:rsid w:val="00D83FA1"/>
    <w:rsid w:val="00D84071"/>
    <w:rsid w:val="00D84CDF"/>
    <w:rsid w:val="00D855A9"/>
    <w:rsid w:val="00D86C20"/>
    <w:rsid w:val="00D906E6"/>
    <w:rsid w:val="00D90724"/>
    <w:rsid w:val="00D90A46"/>
    <w:rsid w:val="00D90B75"/>
    <w:rsid w:val="00D913B7"/>
    <w:rsid w:val="00D93721"/>
    <w:rsid w:val="00D95BE3"/>
    <w:rsid w:val="00DA34FE"/>
    <w:rsid w:val="00DA6143"/>
    <w:rsid w:val="00DA7BE1"/>
    <w:rsid w:val="00DB02FE"/>
    <w:rsid w:val="00DB1715"/>
    <w:rsid w:val="00DB5235"/>
    <w:rsid w:val="00DB5B69"/>
    <w:rsid w:val="00DB7A8F"/>
    <w:rsid w:val="00DC048B"/>
    <w:rsid w:val="00DC0D13"/>
    <w:rsid w:val="00DC1829"/>
    <w:rsid w:val="00DC2476"/>
    <w:rsid w:val="00DC2FE9"/>
    <w:rsid w:val="00DC4195"/>
    <w:rsid w:val="00DC424E"/>
    <w:rsid w:val="00DC5131"/>
    <w:rsid w:val="00DC5173"/>
    <w:rsid w:val="00DC6ADD"/>
    <w:rsid w:val="00DC6F0D"/>
    <w:rsid w:val="00DC7776"/>
    <w:rsid w:val="00DD0526"/>
    <w:rsid w:val="00DD26F0"/>
    <w:rsid w:val="00DD3770"/>
    <w:rsid w:val="00DD543B"/>
    <w:rsid w:val="00DE11E6"/>
    <w:rsid w:val="00DE133E"/>
    <w:rsid w:val="00DE21B0"/>
    <w:rsid w:val="00DE22A7"/>
    <w:rsid w:val="00DE25EF"/>
    <w:rsid w:val="00DE290C"/>
    <w:rsid w:val="00DE2EC2"/>
    <w:rsid w:val="00DE6116"/>
    <w:rsid w:val="00DF160A"/>
    <w:rsid w:val="00DF17C1"/>
    <w:rsid w:val="00DF24CF"/>
    <w:rsid w:val="00DF3CBE"/>
    <w:rsid w:val="00DF7B23"/>
    <w:rsid w:val="00E000A0"/>
    <w:rsid w:val="00E01D9B"/>
    <w:rsid w:val="00E02779"/>
    <w:rsid w:val="00E034B1"/>
    <w:rsid w:val="00E065D5"/>
    <w:rsid w:val="00E06CF2"/>
    <w:rsid w:val="00E0794D"/>
    <w:rsid w:val="00E11132"/>
    <w:rsid w:val="00E1717E"/>
    <w:rsid w:val="00E171B5"/>
    <w:rsid w:val="00E2162D"/>
    <w:rsid w:val="00E232AA"/>
    <w:rsid w:val="00E239F8"/>
    <w:rsid w:val="00E23C3E"/>
    <w:rsid w:val="00E256BE"/>
    <w:rsid w:val="00E26295"/>
    <w:rsid w:val="00E278D3"/>
    <w:rsid w:val="00E302DA"/>
    <w:rsid w:val="00E311F2"/>
    <w:rsid w:val="00E32A38"/>
    <w:rsid w:val="00E32ECD"/>
    <w:rsid w:val="00E33A40"/>
    <w:rsid w:val="00E34BCC"/>
    <w:rsid w:val="00E369E9"/>
    <w:rsid w:val="00E36A49"/>
    <w:rsid w:val="00E36E4B"/>
    <w:rsid w:val="00E40164"/>
    <w:rsid w:val="00E41B22"/>
    <w:rsid w:val="00E4443C"/>
    <w:rsid w:val="00E45294"/>
    <w:rsid w:val="00E47A1B"/>
    <w:rsid w:val="00E503BE"/>
    <w:rsid w:val="00E50433"/>
    <w:rsid w:val="00E51305"/>
    <w:rsid w:val="00E53C59"/>
    <w:rsid w:val="00E54A06"/>
    <w:rsid w:val="00E62174"/>
    <w:rsid w:val="00E6302A"/>
    <w:rsid w:val="00E6522D"/>
    <w:rsid w:val="00E67AD8"/>
    <w:rsid w:val="00E71D7E"/>
    <w:rsid w:val="00E723E9"/>
    <w:rsid w:val="00E72ACD"/>
    <w:rsid w:val="00E731B5"/>
    <w:rsid w:val="00E73AC7"/>
    <w:rsid w:val="00E74FCA"/>
    <w:rsid w:val="00E770F5"/>
    <w:rsid w:val="00E778CE"/>
    <w:rsid w:val="00E82DB0"/>
    <w:rsid w:val="00E831D5"/>
    <w:rsid w:val="00E8363F"/>
    <w:rsid w:val="00E84FBA"/>
    <w:rsid w:val="00E870DA"/>
    <w:rsid w:val="00E92FB6"/>
    <w:rsid w:val="00E935FD"/>
    <w:rsid w:val="00E93C9C"/>
    <w:rsid w:val="00E9472F"/>
    <w:rsid w:val="00E96364"/>
    <w:rsid w:val="00EA252D"/>
    <w:rsid w:val="00EA261B"/>
    <w:rsid w:val="00EA27AC"/>
    <w:rsid w:val="00EA376D"/>
    <w:rsid w:val="00EA37A1"/>
    <w:rsid w:val="00EA3804"/>
    <w:rsid w:val="00EA45E9"/>
    <w:rsid w:val="00EA68F7"/>
    <w:rsid w:val="00EB1977"/>
    <w:rsid w:val="00EB22AB"/>
    <w:rsid w:val="00EB3164"/>
    <w:rsid w:val="00EB4B4C"/>
    <w:rsid w:val="00EB6D8B"/>
    <w:rsid w:val="00EB6F77"/>
    <w:rsid w:val="00EB71B1"/>
    <w:rsid w:val="00EB7660"/>
    <w:rsid w:val="00EC3040"/>
    <w:rsid w:val="00EC3560"/>
    <w:rsid w:val="00EC3ABB"/>
    <w:rsid w:val="00EC4993"/>
    <w:rsid w:val="00ED1F76"/>
    <w:rsid w:val="00ED2218"/>
    <w:rsid w:val="00ED3713"/>
    <w:rsid w:val="00ED3896"/>
    <w:rsid w:val="00ED5E10"/>
    <w:rsid w:val="00ED604F"/>
    <w:rsid w:val="00ED6986"/>
    <w:rsid w:val="00ED70E3"/>
    <w:rsid w:val="00EE07A4"/>
    <w:rsid w:val="00EE14BE"/>
    <w:rsid w:val="00EE3815"/>
    <w:rsid w:val="00EE4288"/>
    <w:rsid w:val="00EE50C1"/>
    <w:rsid w:val="00EE7681"/>
    <w:rsid w:val="00EF1785"/>
    <w:rsid w:val="00EF1831"/>
    <w:rsid w:val="00EF399B"/>
    <w:rsid w:val="00EF3C3B"/>
    <w:rsid w:val="00EF44D7"/>
    <w:rsid w:val="00EF4655"/>
    <w:rsid w:val="00EF565D"/>
    <w:rsid w:val="00EF7312"/>
    <w:rsid w:val="00F0007E"/>
    <w:rsid w:val="00F008D1"/>
    <w:rsid w:val="00F00A50"/>
    <w:rsid w:val="00F040D7"/>
    <w:rsid w:val="00F07416"/>
    <w:rsid w:val="00F079D1"/>
    <w:rsid w:val="00F07EAB"/>
    <w:rsid w:val="00F129D0"/>
    <w:rsid w:val="00F12BCA"/>
    <w:rsid w:val="00F137AF"/>
    <w:rsid w:val="00F16CDF"/>
    <w:rsid w:val="00F21DBC"/>
    <w:rsid w:val="00F233C6"/>
    <w:rsid w:val="00F24856"/>
    <w:rsid w:val="00F24ADA"/>
    <w:rsid w:val="00F26586"/>
    <w:rsid w:val="00F30C77"/>
    <w:rsid w:val="00F31F6B"/>
    <w:rsid w:val="00F31FF2"/>
    <w:rsid w:val="00F40AD2"/>
    <w:rsid w:val="00F40C8E"/>
    <w:rsid w:val="00F434DB"/>
    <w:rsid w:val="00F435DD"/>
    <w:rsid w:val="00F45E43"/>
    <w:rsid w:val="00F46077"/>
    <w:rsid w:val="00F5011A"/>
    <w:rsid w:val="00F512FE"/>
    <w:rsid w:val="00F51B7F"/>
    <w:rsid w:val="00F55ED9"/>
    <w:rsid w:val="00F573B7"/>
    <w:rsid w:val="00F575D6"/>
    <w:rsid w:val="00F57D76"/>
    <w:rsid w:val="00F61069"/>
    <w:rsid w:val="00F614F3"/>
    <w:rsid w:val="00F644A3"/>
    <w:rsid w:val="00F6642B"/>
    <w:rsid w:val="00F6653B"/>
    <w:rsid w:val="00F670AE"/>
    <w:rsid w:val="00F728C4"/>
    <w:rsid w:val="00F74D35"/>
    <w:rsid w:val="00F773B5"/>
    <w:rsid w:val="00F807A1"/>
    <w:rsid w:val="00F8185B"/>
    <w:rsid w:val="00F82886"/>
    <w:rsid w:val="00F836CA"/>
    <w:rsid w:val="00F909DC"/>
    <w:rsid w:val="00F90D35"/>
    <w:rsid w:val="00F91E47"/>
    <w:rsid w:val="00F93D47"/>
    <w:rsid w:val="00F94941"/>
    <w:rsid w:val="00F95E15"/>
    <w:rsid w:val="00FA20AD"/>
    <w:rsid w:val="00FA27C9"/>
    <w:rsid w:val="00FA64BA"/>
    <w:rsid w:val="00FA7230"/>
    <w:rsid w:val="00FB0312"/>
    <w:rsid w:val="00FB0FEA"/>
    <w:rsid w:val="00FB1BB4"/>
    <w:rsid w:val="00FB3331"/>
    <w:rsid w:val="00FB4875"/>
    <w:rsid w:val="00FB7E13"/>
    <w:rsid w:val="00FC2A30"/>
    <w:rsid w:val="00FC37BA"/>
    <w:rsid w:val="00FC4B09"/>
    <w:rsid w:val="00FC4DBF"/>
    <w:rsid w:val="00FC5A26"/>
    <w:rsid w:val="00FC5C7B"/>
    <w:rsid w:val="00FC71A7"/>
    <w:rsid w:val="00FC7BC8"/>
    <w:rsid w:val="00FD00A1"/>
    <w:rsid w:val="00FD1643"/>
    <w:rsid w:val="00FD4384"/>
    <w:rsid w:val="00FD563B"/>
    <w:rsid w:val="00FD5BE7"/>
    <w:rsid w:val="00FD6025"/>
    <w:rsid w:val="00FE3707"/>
    <w:rsid w:val="00FE51A6"/>
    <w:rsid w:val="00FE6C92"/>
    <w:rsid w:val="00FF23B5"/>
    <w:rsid w:val="00FF4F41"/>
    <w:rsid w:val="00FF5796"/>
    <w:rsid w:val="00FF7343"/>
    <w:rsid w:val="00FF76A0"/>
    <w:rsid w:val="013E7C20"/>
    <w:rsid w:val="01A005A1"/>
    <w:rsid w:val="01E640B0"/>
    <w:rsid w:val="0209EFE6"/>
    <w:rsid w:val="02875DB2"/>
    <w:rsid w:val="028F9558"/>
    <w:rsid w:val="029D56BB"/>
    <w:rsid w:val="02EFDC99"/>
    <w:rsid w:val="0300B858"/>
    <w:rsid w:val="03166E69"/>
    <w:rsid w:val="03C81294"/>
    <w:rsid w:val="0414B5C3"/>
    <w:rsid w:val="04595730"/>
    <w:rsid w:val="048FB6DA"/>
    <w:rsid w:val="05B3A1BF"/>
    <w:rsid w:val="05C8DD15"/>
    <w:rsid w:val="061B29A6"/>
    <w:rsid w:val="06266079"/>
    <w:rsid w:val="063ECC92"/>
    <w:rsid w:val="072B0434"/>
    <w:rsid w:val="0759A83E"/>
    <w:rsid w:val="0788D409"/>
    <w:rsid w:val="07C40C72"/>
    <w:rsid w:val="07D84283"/>
    <w:rsid w:val="08007F5E"/>
    <w:rsid w:val="082E99FD"/>
    <w:rsid w:val="083198AE"/>
    <w:rsid w:val="084433E4"/>
    <w:rsid w:val="08B07957"/>
    <w:rsid w:val="08C090D1"/>
    <w:rsid w:val="08C18D96"/>
    <w:rsid w:val="08D72EE1"/>
    <w:rsid w:val="090110DF"/>
    <w:rsid w:val="095AB2CF"/>
    <w:rsid w:val="097D8136"/>
    <w:rsid w:val="09E20FFC"/>
    <w:rsid w:val="0A3686ED"/>
    <w:rsid w:val="0A573454"/>
    <w:rsid w:val="0AE6C3D0"/>
    <w:rsid w:val="0BCB2979"/>
    <w:rsid w:val="0BF99354"/>
    <w:rsid w:val="0BFC56D9"/>
    <w:rsid w:val="0C0565C3"/>
    <w:rsid w:val="0C50672A"/>
    <w:rsid w:val="0C537B9A"/>
    <w:rsid w:val="0CEB5276"/>
    <w:rsid w:val="0D125BAB"/>
    <w:rsid w:val="0D212372"/>
    <w:rsid w:val="0D6E81BE"/>
    <w:rsid w:val="0D7BF5C9"/>
    <w:rsid w:val="0D82B841"/>
    <w:rsid w:val="0DAAFF42"/>
    <w:rsid w:val="0E2AC9F3"/>
    <w:rsid w:val="0EC5F349"/>
    <w:rsid w:val="0ECEA97C"/>
    <w:rsid w:val="0ED7C6B1"/>
    <w:rsid w:val="0EDBCB9E"/>
    <w:rsid w:val="0F17C62A"/>
    <w:rsid w:val="0F1994B8"/>
    <w:rsid w:val="106DB63B"/>
    <w:rsid w:val="110DC460"/>
    <w:rsid w:val="1212F7BD"/>
    <w:rsid w:val="122CDE27"/>
    <w:rsid w:val="12D6E9E0"/>
    <w:rsid w:val="1306BF19"/>
    <w:rsid w:val="135A23C0"/>
    <w:rsid w:val="135BCD82"/>
    <w:rsid w:val="1364F2A7"/>
    <w:rsid w:val="13C3C44E"/>
    <w:rsid w:val="13E4E67F"/>
    <w:rsid w:val="13EBD0CB"/>
    <w:rsid w:val="140B5A22"/>
    <w:rsid w:val="14188C6C"/>
    <w:rsid w:val="14474E5B"/>
    <w:rsid w:val="14A33D1D"/>
    <w:rsid w:val="14BC647F"/>
    <w:rsid w:val="14C1E98D"/>
    <w:rsid w:val="150C0388"/>
    <w:rsid w:val="15402F88"/>
    <w:rsid w:val="154747D5"/>
    <w:rsid w:val="156BAA68"/>
    <w:rsid w:val="157B6F3B"/>
    <w:rsid w:val="166112F2"/>
    <w:rsid w:val="167A3B4F"/>
    <w:rsid w:val="167A9FF6"/>
    <w:rsid w:val="16B8B1C5"/>
    <w:rsid w:val="172D5D71"/>
    <w:rsid w:val="174F95B6"/>
    <w:rsid w:val="17E0EF78"/>
    <w:rsid w:val="180CD962"/>
    <w:rsid w:val="1852E343"/>
    <w:rsid w:val="189C9EA0"/>
    <w:rsid w:val="18CC222F"/>
    <w:rsid w:val="18E3F363"/>
    <w:rsid w:val="1927C6F5"/>
    <w:rsid w:val="193F4590"/>
    <w:rsid w:val="19452E4A"/>
    <w:rsid w:val="1956580E"/>
    <w:rsid w:val="1965CD78"/>
    <w:rsid w:val="19B81FD5"/>
    <w:rsid w:val="19D1C1AA"/>
    <w:rsid w:val="19FA5336"/>
    <w:rsid w:val="1A595D9A"/>
    <w:rsid w:val="1A5A26E8"/>
    <w:rsid w:val="1A8F96AA"/>
    <w:rsid w:val="1AB0FABE"/>
    <w:rsid w:val="1B181F5A"/>
    <w:rsid w:val="1B576FC8"/>
    <w:rsid w:val="1B72B733"/>
    <w:rsid w:val="1BB11268"/>
    <w:rsid w:val="1BE3E28E"/>
    <w:rsid w:val="1C4067B3"/>
    <w:rsid w:val="1C9E4235"/>
    <w:rsid w:val="1CD21046"/>
    <w:rsid w:val="1CEEE761"/>
    <w:rsid w:val="1CFE8C7B"/>
    <w:rsid w:val="1CFFAC6A"/>
    <w:rsid w:val="1D072D24"/>
    <w:rsid w:val="1D7E0E30"/>
    <w:rsid w:val="1DA554CE"/>
    <w:rsid w:val="1E3516D2"/>
    <w:rsid w:val="1EDFB3B4"/>
    <w:rsid w:val="1F212291"/>
    <w:rsid w:val="1F6E92EB"/>
    <w:rsid w:val="1F7A5CC7"/>
    <w:rsid w:val="1FA7DEA9"/>
    <w:rsid w:val="1FEA2424"/>
    <w:rsid w:val="1FF9D6F7"/>
    <w:rsid w:val="2065F6F2"/>
    <w:rsid w:val="207A7F50"/>
    <w:rsid w:val="20A4FB88"/>
    <w:rsid w:val="20B02047"/>
    <w:rsid w:val="20C0860D"/>
    <w:rsid w:val="20DDB541"/>
    <w:rsid w:val="21829EF1"/>
    <w:rsid w:val="219F4982"/>
    <w:rsid w:val="21A6BAF1"/>
    <w:rsid w:val="220A9BB9"/>
    <w:rsid w:val="222F09A5"/>
    <w:rsid w:val="22C6BA20"/>
    <w:rsid w:val="23753329"/>
    <w:rsid w:val="23F1F966"/>
    <w:rsid w:val="2430988B"/>
    <w:rsid w:val="2449A898"/>
    <w:rsid w:val="2504C2D8"/>
    <w:rsid w:val="256FA93C"/>
    <w:rsid w:val="25A3B4CB"/>
    <w:rsid w:val="2607582A"/>
    <w:rsid w:val="2614A18A"/>
    <w:rsid w:val="2661B7D5"/>
    <w:rsid w:val="266E0F0A"/>
    <w:rsid w:val="26CD36AC"/>
    <w:rsid w:val="26DBFE73"/>
    <w:rsid w:val="26E1AEDC"/>
    <w:rsid w:val="27A12F52"/>
    <w:rsid w:val="27D453F2"/>
    <w:rsid w:val="280EC3C4"/>
    <w:rsid w:val="28B4241F"/>
    <w:rsid w:val="28BACED7"/>
    <w:rsid w:val="28DA80AC"/>
    <w:rsid w:val="2907D8C8"/>
    <w:rsid w:val="2A1BA987"/>
    <w:rsid w:val="2A8452A8"/>
    <w:rsid w:val="2B1742E6"/>
    <w:rsid w:val="2B2CECF6"/>
    <w:rsid w:val="2B6C5FD2"/>
    <w:rsid w:val="2B717F48"/>
    <w:rsid w:val="2C2F5B0A"/>
    <w:rsid w:val="2C64980F"/>
    <w:rsid w:val="2CA9E440"/>
    <w:rsid w:val="2D5514BA"/>
    <w:rsid w:val="2D7036C6"/>
    <w:rsid w:val="2D8CCD10"/>
    <w:rsid w:val="2DF02637"/>
    <w:rsid w:val="2DFC62AB"/>
    <w:rsid w:val="2E85BF73"/>
    <w:rsid w:val="2E90E92A"/>
    <w:rsid w:val="2E9F617A"/>
    <w:rsid w:val="2EDA88D0"/>
    <w:rsid w:val="2EE78348"/>
    <w:rsid w:val="2EF5F8E2"/>
    <w:rsid w:val="2F508B5E"/>
    <w:rsid w:val="2F58B552"/>
    <w:rsid w:val="305A1BB4"/>
    <w:rsid w:val="30BDA26D"/>
    <w:rsid w:val="30F7A954"/>
    <w:rsid w:val="313023BE"/>
    <w:rsid w:val="314003FC"/>
    <w:rsid w:val="315C087B"/>
    <w:rsid w:val="315EBDF2"/>
    <w:rsid w:val="317E2B90"/>
    <w:rsid w:val="31874090"/>
    <w:rsid w:val="31F7A7E5"/>
    <w:rsid w:val="32660F86"/>
    <w:rsid w:val="32A4699D"/>
    <w:rsid w:val="3331A5E7"/>
    <w:rsid w:val="33645A4D"/>
    <w:rsid w:val="336ED789"/>
    <w:rsid w:val="33D1109E"/>
    <w:rsid w:val="34890A04"/>
    <w:rsid w:val="348F3E2F"/>
    <w:rsid w:val="34C58A94"/>
    <w:rsid w:val="350C1211"/>
    <w:rsid w:val="351FF131"/>
    <w:rsid w:val="355ABD2A"/>
    <w:rsid w:val="357AEC1E"/>
    <w:rsid w:val="35A7597E"/>
    <w:rsid w:val="35F55328"/>
    <w:rsid w:val="360E728C"/>
    <w:rsid w:val="364DB5D4"/>
    <w:rsid w:val="369016D5"/>
    <w:rsid w:val="369B6397"/>
    <w:rsid w:val="36FEDFB8"/>
    <w:rsid w:val="37177B35"/>
    <w:rsid w:val="37189464"/>
    <w:rsid w:val="37B7F627"/>
    <w:rsid w:val="37F9BA55"/>
    <w:rsid w:val="38712C5E"/>
    <w:rsid w:val="387B0DD1"/>
    <w:rsid w:val="3892F564"/>
    <w:rsid w:val="3987BF0E"/>
    <w:rsid w:val="3990C559"/>
    <w:rsid w:val="39E3E7A4"/>
    <w:rsid w:val="3A833CB6"/>
    <w:rsid w:val="3A917B0A"/>
    <w:rsid w:val="3A927F4F"/>
    <w:rsid w:val="3AA6BEB9"/>
    <w:rsid w:val="3AEC8D80"/>
    <w:rsid w:val="3B7EF6CC"/>
    <w:rsid w:val="3B8B10E4"/>
    <w:rsid w:val="3B9F9C75"/>
    <w:rsid w:val="3BFBA5E2"/>
    <w:rsid w:val="3C826B66"/>
    <w:rsid w:val="3C837E8A"/>
    <w:rsid w:val="3C987341"/>
    <w:rsid w:val="3CF40D6F"/>
    <w:rsid w:val="3D16B184"/>
    <w:rsid w:val="3D2185C3"/>
    <w:rsid w:val="3D29AB23"/>
    <w:rsid w:val="3D2A00FB"/>
    <w:rsid w:val="3D4EF9FA"/>
    <w:rsid w:val="3D8B5317"/>
    <w:rsid w:val="3DAC5995"/>
    <w:rsid w:val="3E2C7976"/>
    <w:rsid w:val="3E5FACE9"/>
    <w:rsid w:val="3E735909"/>
    <w:rsid w:val="3ECBF629"/>
    <w:rsid w:val="3F32672B"/>
    <w:rsid w:val="3F4D2224"/>
    <w:rsid w:val="3F927DBA"/>
    <w:rsid w:val="3FD88426"/>
    <w:rsid w:val="405423BF"/>
    <w:rsid w:val="4055FC2C"/>
    <w:rsid w:val="4097AE55"/>
    <w:rsid w:val="409CE3EC"/>
    <w:rsid w:val="40FF4A31"/>
    <w:rsid w:val="4114D742"/>
    <w:rsid w:val="420AD657"/>
    <w:rsid w:val="4227D478"/>
    <w:rsid w:val="4239BB04"/>
    <w:rsid w:val="42608C06"/>
    <w:rsid w:val="42B18D38"/>
    <w:rsid w:val="42DF0321"/>
    <w:rsid w:val="434CE10D"/>
    <w:rsid w:val="4390EE85"/>
    <w:rsid w:val="43B2E8A4"/>
    <w:rsid w:val="43E1ED53"/>
    <w:rsid w:val="44938285"/>
    <w:rsid w:val="4498A343"/>
    <w:rsid w:val="451F9133"/>
    <w:rsid w:val="4558AA1E"/>
    <w:rsid w:val="45B4D12C"/>
    <w:rsid w:val="4610CEFB"/>
    <w:rsid w:val="46282663"/>
    <w:rsid w:val="46419F29"/>
    <w:rsid w:val="46EEB903"/>
    <w:rsid w:val="47440F6D"/>
    <w:rsid w:val="477508FE"/>
    <w:rsid w:val="4781D887"/>
    <w:rsid w:val="47AA25DC"/>
    <w:rsid w:val="47B6BE5E"/>
    <w:rsid w:val="483F5A44"/>
    <w:rsid w:val="485D9E1F"/>
    <w:rsid w:val="48C77722"/>
    <w:rsid w:val="491EBA37"/>
    <w:rsid w:val="4A25AA71"/>
    <w:rsid w:val="4A7E6E66"/>
    <w:rsid w:val="4B1069C5"/>
    <w:rsid w:val="4C5D3457"/>
    <w:rsid w:val="4C6B7CAF"/>
    <w:rsid w:val="4CDB1D27"/>
    <w:rsid w:val="4D26E56B"/>
    <w:rsid w:val="4D7D752F"/>
    <w:rsid w:val="4DA9D929"/>
    <w:rsid w:val="4DCEA1BE"/>
    <w:rsid w:val="4E210281"/>
    <w:rsid w:val="4E6F82FB"/>
    <w:rsid w:val="4EC91958"/>
    <w:rsid w:val="4ED11B42"/>
    <w:rsid w:val="4FD6D2FA"/>
    <w:rsid w:val="4FE570D6"/>
    <w:rsid w:val="4FF5BB3C"/>
    <w:rsid w:val="5009E231"/>
    <w:rsid w:val="500DB4A9"/>
    <w:rsid w:val="500F0990"/>
    <w:rsid w:val="5054A91D"/>
    <w:rsid w:val="505D8913"/>
    <w:rsid w:val="50A4B6A4"/>
    <w:rsid w:val="50C0F421"/>
    <w:rsid w:val="511AAA9B"/>
    <w:rsid w:val="51AA9477"/>
    <w:rsid w:val="51FBEA25"/>
    <w:rsid w:val="522A9C01"/>
    <w:rsid w:val="526E5FE0"/>
    <w:rsid w:val="529D81F9"/>
    <w:rsid w:val="531D73E8"/>
    <w:rsid w:val="53806329"/>
    <w:rsid w:val="53C6C671"/>
    <w:rsid w:val="53D3A092"/>
    <w:rsid w:val="53F3C3F3"/>
    <w:rsid w:val="5403FB3C"/>
    <w:rsid w:val="54118926"/>
    <w:rsid w:val="5464C6DD"/>
    <w:rsid w:val="54A507DC"/>
    <w:rsid w:val="54B9BF1B"/>
    <w:rsid w:val="557309C2"/>
    <w:rsid w:val="55A43E5A"/>
    <w:rsid w:val="55BB9502"/>
    <w:rsid w:val="56A79DF5"/>
    <w:rsid w:val="56A7F804"/>
    <w:rsid w:val="56B43855"/>
    <w:rsid w:val="56EE828A"/>
    <w:rsid w:val="5701F533"/>
    <w:rsid w:val="576342FE"/>
    <w:rsid w:val="57D9CDCA"/>
    <w:rsid w:val="581F4A60"/>
    <w:rsid w:val="5862FF53"/>
    <w:rsid w:val="58645B05"/>
    <w:rsid w:val="588E8544"/>
    <w:rsid w:val="5993575C"/>
    <w:rsid w:val="59D135A6"/>
    <w:rsid w:val="59DB2576"/>
    <w:rsid w:val="5A0165E9"/>
    <w:rsid w:val="5A15EF2C"/>
    <w:rsid w:val="5A72A21F"/>
    <w:rsid w:val="5AB1A3C6"/>
    <w:rsid w:val="5B248EB8"/>
    <w:rsid w:val="5B364C7F"/>
    <w:rsid w:val="5B812AA3"/>
    <w:rsid w:val="5B8737A9"/>
    <w:rsid w:val="5BE4B15C"/>
    <w:rsid w:val="5BEE3279"/>
    <w:rsid w:val="5C363E27"/>
    <w:rsid w:val="5C6FEAD0"/>
    <w:rsid w:val="5C86FD4E"/>
    <w:rsid w:val="5C92A1BA"/>
    <w:rsid w:val="5CDF83F7"/>
    <w:rsid w:val="5DA260EE"/>
    <w:rsid w:val="5E441351"/>
    <w:rsid w:val="5E4D3192"/>
    <w:rsid w:val="5E8040F5"/>
    <w:rsid w:val="5E92CDB5"/>
    <w:rsid w:val="5EA15ED8"/>
    <w:rsid w:val="5EC41D82"/>
    <w:rsid w:val="5EE0709E"/>
    <w:rsid w:val="5F0C618A"/>
    <w:rsid w:val="5F547389"/>
    <w:rsid w:val="5FAB4DF1"/>
    <w:rsid w:val="60112DD6"/>
    <w:rsid w:val="601D3733"/>
    <w:rsid w:val="6021C022"/>
    <w:rsid w:val="602FFB09"/>
    <w:rsid w:val="6093DBD1"/>
    <w:rsid w:val="6099010A"/>
    <w:rsid w:val="60A5CC82"/>
    <w:rsid w:val="60AE6F8C"/>
    <w:rsid w:val="61A49EA0"/>
    <w:rsid w:val="62275A05"/>
    <w:rsid w:val="6242F572"/>
    <w:rsid w:val="624C382B"/>
    <w:rsid w:val="62847D32"/>
    <w:rsid w:val="6284A207"/>
    <w:rsid w:val="6287EC61"/>
    <w:rsid w:val="6323F849"/>
    <w:rsid w:val="6347E934"/>
    <w:rsid w:val="63763EC6"/>
    <w:rsid w:val="63E8A004"/>
    <w:rsid w:val="63EB1A88"/>
    <w:rsid w:val="642BBA22"/>
    <w:rsid w:val="6431DE89"/>
    <w:rsid w:val="644AA534"/>
    <w:rsid w:val="64B7C23A"/>
    <w:rsid w:val="64C394A9"/>
    <w:rsid w:val="652D0407"/>
    <w:rsid w:val="6556DB6B"/>
    <w:rsid w:val="6579DA88"/>
    <w:rsid w:val="665A459E"/>
    <w:rsid w:val="66A0203B"/>
    <w:rsid w:val="66DD9475"/>
    <w:rsid w:val="674E6D38"/>
    <w:rsid w:val="67942E70"/>
    <w:rsid w:val="67B2E37D"/>
    <w:rsid w:val="67FFD9E2"/>
    <w:rsid w:val="682222F5"/>
    <w:rsid w:val="685DAB01"/>
    <w:rsid w:val="68D3CA5C"/>
    <w:rsid w:val="692DBD97"/>
    <w:rsid w:val="699EFDEA"/>
    <w:rsid w:val="69D39D23"/>
    <w:rsid w:val="6A56BE2B"/>
    <w:rsid w:val="6A8D80AE"/>
    <w:rsid w:val="6ABB5311"/>
    <w:rsid w:val="6AC5D065"/>
    <w:rsid w:val="6AD88341"/>
    <w:rsid w:val="6B139DD8"/>
    <w:rsid w:val="6B3E0FF9"/>
    <w:rsid w:val="6B902B30"/>
    <w:rsid w:val="6BA56216"/>
    <w:rsid w:val="6BD3400C"/>
    <w:rsid w:val="6C179828"/>
    <w:rsid w:val="6C22C0F0"/>
    <w:rsid w:val="6C92290A"/>
    <w:rsid w:val="6CA27DED"/>
    <w:rsid w:val="6CD92737"/>
    <w:rsid w:val="6CFD9D49"/>
    <w:rsid w:val="6D2B0B05"/>
    <w:rsid w:val="6D38B90C"/>
    <w:rsid w:val="6D40F50E"/>
    <w:rsid w:val="6D868375"/>
    <w:rsid w:val="6DB155E8"/>
    <w:rsid w:val="6DCB5326"/>
    <w:rsid w:val="6DFE284F"/>
    <w:rsid w:val="6E6AD0FE"/>
    <w:rsid w:val="6E865B39"/>
    <w:rsid w:val="6E86B46C"/>
    <w:rsid w:val="6ECAAA40"/>
    <w:rsid w:val="6F6B4511"/>
    <w:rsid w:val="6FA18094"/>
    <w:rsid w:val="6FA42CF0"/>
    <w:rsid w:val="6FBCA12F"/>
    <w:rsid w:val="6FC0BC56"/>
    <w:rsid w:val="70200A92"/>
    <w:rsid w:val="703FDBFA"/>
    <w:rsid w:val="70ADFBAA"/>
    <w:rsid w:val="70BD8CBF"/>
    <w:rsid w:val="713F0132"/>
    <w:rsid w:val="715C8CB7"/>
    <w:rsid w:val="716BC14B"/>
    <w:rsid w:val="71E9A9E9"/>
    <w:rsid w:val="72551171"/>
    <w:rsid w:val="728E51F1"/>
    <w:rsid w:val="729768CD"/>
    <w:rsid w:val="72BC144A"/>
    <w:rsid w:val="732889EE"/>
    <w:rsid w:val="737844FB"/>
    <w:rsid w:val="7393835B"/>
    <w:rsid w:val="74130A28"/>
    <w:rsid w:val="7414E1A3"/>
    <w:rsid w:val="744A5215"/>
    <w:rsid w:val="74E9CFED"/>
    <w:rsid w:val="751DB343"/>
    <w:rsid w:val="753735AF"/>
    <w:rsid w:val="75484D27"/>
    <w:rsid w:val="757FC30B"/>
    <w:rsid w:val="759A6CF1"/>
    <w:rsid w:val="7675BBA5"/>
    <w:rsid w:val="76B26067"/>
    <w:rsid w:val="76D54CB3"/>
    <w:rsid w:val="76F95B3E"/>
    <w:rsid w:val="77242637"/>
    <w:rsid w:val="77964949"/>
    <w:rsid w:val="77B7C645"/>
    <w:rsid w:val="782F132E"/>
    <w:rsid w:val="78525301"/>
    <w:rsid w:val="79192A83"/>
    <w:rsid w:val="7A1E23F6"/>
    <w:rsid w:val="7AA9494E"/>
    <w:rsid w:val="7ADA3847"/>
    <w:rsid w:val="7B5EDB45"/>
    <w:rsid w:val="7BDB20EB"/>
    <w:rsid w:val="7C55C8A1"/>
    <w:rsid w:val="7CA6DAFB"/>
    <w:rsid w:val="7CBEBD2C"/>
    <w:rsid w:val="7CDE54BE"/>
    <w:rsid w:val="7CFD00D1"/>
    <w:rsid w:val="7DE9A0E4"/>
    <w:rsid w:val="7E82D15B"/>
    <w:rsid w:val="7F2200B7"/>
    <w:rsid w:val="7F2F6C9E"/>
    <w:rsid w:val="7F418CA0"/>
    <w:rsid w:val="7F65B5F8"/>
    <w:rsid w:val="7FE6F42D"/>
    <w:rsid w:val="7FF9FDE0"/>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BD3FD"/>
  <w15:chartTrackingRefBased/>
  <w15:docId w15:val="{58CAF31D-59D5-4856-BB79-299802A08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2F8"/>
  </w:style>
  <w:style w:type="paragraph" w:styleId="Heading1">
    <w:name w:val="heading 1"/>
    <w:basedOn w:val="Normal"/>
    <w:next w:val="Normal"/>
    <w:link w:val="Heading1Char"/>
    <w:uiPriority w:val="9"/>
    <w:qFormat/>
    <w:rsid w:val="00326C07"/>
    <w:pPr>
      <w:keepNext/>
      <w:keepLines/>
      <w:spacing w:before="360" w:after="80"/>
      <w:outlineLvl w:val="0"/>
    </w:pPr>
    <w:rPr>
      <w:rFonts w:ascii="Times New Roman" w:eastAsiaTheme="majorEastAsia" w:hAnsi="Times New Roman" w:cstheme="majorBidi"/>
      <w:color w:val="000000" w:themeColor="text1"/>
      <w:sz w:val="40"/>
      <w:szCs w:val="40"/>
    </w:rPr>
  </w:style>
  <w:style w:type="paragraph" w:styleId="Heading2">
    <w:name w:val="heading 2"/>
    <w:basedOn w:val="Normal"/>
    <w:next w:val="Normal"/>
    <w:link w:val="Heading2Char"/>
    <w:uiPriority w:val="9"/>
    <w:semiHidden/>
    <w:unhideWhenUsed/>
    <w:qFormat/>
    <w:rsid w:val="00862968"/>
    <w:pPr>
      <w:keepNext/>
      <w:keepLines/>
      <w:spacing w:before="160" w:after="80"/>
      <w:outlineLvl w:val="1"/>
    </w:pPr>
    <w:rPr>
      <w:rFonts w:ascii="Times New Roman" w:eastAsiaTheme="majorEastAsia" w:hAnsi="Times New Roman" w:cstheme="majorBidi"/>
      <w:color w:val="000000" w:themeColor="text1"/>
      <w:sz w:val="28"/>
      <w:szCs w:val="32"/>
    </w:rPr>
  </w:style>
  <w:style w:type="paragraph" w:styleId="Heading3">
    <w:name w:val="heading 3"/>
    <w:basedOn w:val="Normal"/>
    <w:next w:val="Normal"/>
    <w:link w:val="Heading3Char"/>
    <w:uiPriority w:val="9"/>
    <w:semiHidden/>
    <w:unhideWhenUsed/>
    <w:qFormat/>
    <w:rsid w:val="00A56F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F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F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F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F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F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F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6C07"/>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semiHidden/>
    <w:rsid w:val="00862968"/>
    <w:rPr>
      <w:rFonts w:ascii="Times New Roman" w:eastAsiaTheme="majorEastAsia" w:hAnsi="Times New Roman" w:cstheme="majorBidi"/>
      <w:color w:val="000000" w:themeColor="text1"/>
      <w:sz w:val="28"/>
      <w:szCs w:val="32"/>
    </w:rPr>
  </w:style>
  <w:style w:type="character" w:customStyle="1" w:styleId="Heading3Char">
    <w:name w:val="Heading 3 Char"/>
    <w:basedOn w:val="DefaultParagraphFont"/>
    <w:link w:val="Heading3"/>
    <w:uiPriority w:val="9"/>
    <w:semiHidden/>
    <w:rsid w:val="00A56F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F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F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F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F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F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F40"/>
    <w:rPr>
      <w:rFonts w:eastAsiaTheme="majorEastAsia" w:cstheme="majorBidi"/>
      <w:color w:val="272727" w:themeColor="text1" w:themeTint="D8"/>
    </w:rPr>
  </w:style>
  <w:style w:type="paragraph" w:styleId="Title">
    <w:name w:val="Title"/>
    <w:basedOn w:val="Normal"/>
    <w:next w:val="Normal"/>
    <w:link w:val="TitleChar"/>
    <w:uiPriority w:val="10"/>
    <w:qFormat/>
    <w:rsid w:val="00A56F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F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F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F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F40"/>
    <w:pPr>
      <w:spacing w:before="160"/>
      <w:jc w:val="center"/>
    </w:pPr>
    <w:rPr>
      <w:i/>
      <w:iCs/>
      <w:color w:val="404040" w:themeColor="text1" w:themeTint="BF"/>
    </w:rPr>
  </w:style>
  <w:style w:type="character" w:customStyle="1" w:styleId="QuoteChar">
    <w:name w:val="Quote Char"/>
    <w:basedOn w:val="DefaultParagraphFont"/>
    <w:link w:val="Quote"/>
    <w:uiPriority w:val="29"/>
    <w:rsid w:val="00A56F40"/>
    <w:rPr>
      <w:i/>
      <w:iCs/>
      <w:color w:val="404040" w:themeColor="text1" w:themeTint="BF"/>
    </w:rPr>
  </w:style>
  <w:style w:type="paragraph" w:styleId="ListParagraph">
    <w:name w:val="List Paragraph"/>
    <w:basedOn w:val="Normal"/>
    <w:uiPriority w:val="34"/>
    <w:qFormat/>
    <w:rsid w:val="00A56F40"/>
    <w:pPr>
      <w:ind w:left="720"/>
      <w:contextualSpacing/>
    </w:pPr>
  </w:style>
  <w:style w:type="character" w:styleId="IntenseEmphasis">
    <w:name w:val="Intense Emphasis"/>
    <w:basedOn w:val="DefaultParagraphFont"/>
    <w:uiPriority w:val="21"/>
    <w:qFormat/>
    <w:rsid w:val="00A56F40"/>
    <w:rPr>
      <w:i/>
      <w:iCs/>
      <w:color w:val="0F4761" w:themeColor="accent1" w:themeShade="BF"/>
    </w:rPr>
  </w:style>
  <w:style w:type="paragraph" w:styleId="IntenseQuote">
    <w:name w:val="Intense Quote"/>
    <w:basedOn w:val="Normal"/>
    <w:next w:val="Normal"/>
    <w:link w:val="IntenseQuoteChar"/>
    <w:uiPriority w:val="30"/>
    <w:qFormat/>
    <w:rsid w:val="00A56F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F40"/>
    <w:rPr>
      <w:i/>
      <w:iCs/>
      <w:color w:val="0F4761" w:themeColor="accent1" w:themeShade="BF"/>
    </w:rPr>
  </w:style>
  <w:style w:type="character" w:styleId="IntenseReference">
    <w:name w:val="Intense Reference"/>
    <w:basedOn w:val="DefaultParagraphFont"/>
    <w:uiPriority w:val="32"/>
    <w:qFormat/>
    <w:rsid w:val="00A56F40"/>
    <w:rPr>
      <w:b/>
      <w:bCs/>
      <w:smallCaps/>
      <w:color w:val="0F4761" w:themeColor="accent1" w:themeShade="BF"/>
      <w:spacing w:val="5"/>
    </w:rPr>
  </w:style>
  <w:style w:type="paragraph" w:styleId="NormalWeb">
    <w:name w:val="Normal (Web)"/>
    <w:basedOn w:val="Normal"/>
    <w:uiPriority w:val="99"/>
    <w:unhideWhenUsed/>
    <w:rsid w:val="0031464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31464D"/>
    <w:rPr>
      <w:color w:val="467886" w:themeColor="hyperlink"/>
      <w:u w:val="single"/>
    </w:rPr>
  </w:style>
  <w:style w:type="character" w:styleId="UnresolvedMention">
    <w:name w:val="Unresolved Mention"/>
    <w:basedOn w:val="DefaultParagraphFont"/>
    <w:uiPriority w:val="99"/>
    <w:semiHidden/>
    <w:unhideWhenUsed/>
    <w:rsid w:val="0031464D"/>
    <w:rPr>
      <w:color w:val="605E5C"/>
      <w:shd w:val="clear" w:color="auto" w:fill="E1DFDD"/>
    </w:rPr>
  </w:style>
  <w:style w:type="character" w:styleId="PlaceholderText">
    <w:name w:val="Placeholder Text"/>
    <w:basedOn w:val="DefaultParagraphFont"/>
    <w:uiPriority w:val="99"/>
    <w:semiHidden/>
    <w:rsid w:val="00F079D1"/>
    <w:rPr>
      <w:color w:val="666666"/>
    </w:rPr>
  </w:style>
  <w:style w:type="character" w:customStyle="1" w:styleId="mord">
    <w:name w:val="mord"/>
    <w:basedOn w:val="DefaultParagraphFont"/>
    <w:rsid w:val="00B46ACD"/>
  </w:style>
  <w:style w:type="character" w:customStyle="1" w:styleId="mrel">
    <w:name w:val="mrel"/>
    <w:basedOn w:val="DefaultParagraphFont"/>
    <w:rsid w:val="00B46ACD"/>
  </w:style>
  <w:style w:type="character" w:customStyle="1" w:styleId="mop">
    <w:name w:val="mop"/>
    <w:basedOn w:val="DefaultParagraphFont"/>
    <w:rsid w:val="00B46ACD"/>
  </w:style>
  <w:style w:type="character" w:customStyle="1" w:styleId="vlist-s">
    <w:name w:val="vlist-s"/>
    <w:basedOn w:val="DefaultParagraphFont"/>
    <w:rsid w:val="00B46ACD"/>
  </w:style>
  <w:style w:type="paragraph" w:styleId="Header">
    <w:name w:val="header"/>
    <w:basedOn w:val="Normal"/>
    <w:link w:val="HeaderChar"/>
    <w:uiPriority w:val="99"/>
    <w:unhideWhenUsed/>
    <w:rsid w:val="00037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7D6"/>
  </w:style>
  <w:style w:type="paragraph" w:styleId="Footer">
    <w:name w:val="footer"/>
    <w:basedOn w:val="Normal"/>
    <w:link w:val="FooterChar"/>
    <w:uiPriority w:val="99"/>
    <w:unhideWhenUsed/>
    <w:rsid w:val="00037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77D6"/>
  </w:style>
  <w:style w:type="paragraph" w:styleId="TOC1">
    <w:name w:val="toc 1"/>
    <w:basedOn w:val="Normal"/>
    <w:next w:val="Normal"/>
    <w:autoRedefine/>
    <w:uiPriority w:val="39"/>
    <w:unhideWhenUsed/>
    <w:rsid w:val="00D1427E"/>
    <w:pPr>
      <w:spacing w:after="100"/>
    </w:pPr>
  </w:style>
  <w:style w:type="paragraph" w:styleId="TOC2">
    <w:name w:val="toc 2"/>
    <w:basedOn w:val="Normal"/>
    <w:next w:val="Normal"/>
    <w:autoRedefine/>
    <w:uiPriority w:val="39"/>
    <w:unhideWhenUsed/>
    <w:rsid w:val="00D1427E"/>
    <w:pPr>
      <w:spacing w:after="100"/>
      <w:ind w:left="220"/>
    </w:pPr>
  </w:style>
  <w:style w:type="table" w:styleId="TableGrid">
    <w:name w:val="Table Grid"/>
    <w:basedOn w:val="TableNormal"/>
    <w:uiPriority w:val="59"/>
    <w:rsid w:val="00D1427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26C07"/>
    <w:pPr>
      <w:spacing w:before="240" w:after="0" w:line="259" w:lineRule="auto"/>
      <w:outlineLvl w:val="9"/>
    </w:pPr>
    <w:rPr>
      <w:kern w:val="0"/>
      <w:sz w:val="32"/>
      <w:szCs w:val="32"/>
      <w14:ligatures w14:val="none"/>
    </w:rPr>
  </w:style>
  <w:style w:type="character" w:styleId="FollowedHyperlink">
    <w:name w:val="FollowedHyperlink"/>
    <w:basedOn w:val="DefaultParagraphFont"/>
    <w:uiPriority w:val="99"/>
    <w:semiHidden/>
    <w:unhideWhenUsed/>
    <w:rsid w:val="002330A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074758">
      <w:bodyDiv w:val="1"/>
      <w:marLeft w:val="0"/>
      <w:marRight w:val="0"/>
      <w:marTop w:val="0"/>
      <w:marBottom w:val="0"/>
      <w:divBdr>
        <w:top w:val="none" w:sz="0" w:space="0" w:color="auto"/>
        <w:left w:val="none" w:sz="0" w:space="0" w:color="auto"/>
        <w:bottom w:val="none" w:sz="0" w:space="0" w:color="auto"/>
        <w:right w:val="none" w:sz="0" w:space="0" w:color="auto"/>
      </w:divBdr>
      <w:divsChild>
        <w:div w:id="1637756371">
          <w:marLeft w:val="0"/>
          <w:marRight w:val="0"/>
          <w:marTop w:val="0"/>
          <w:marBottom w:val="0"/>
          <w:divBdr>
            <w:top w:val="none" w:sz="0" w:space="0" w:color="auto"/>
            <w:left w:val="none" w:sz="0" w:space="0" w:color="auto"/>
            <w:bottom w:val="none" w:sz="0" w:space="0" w:color="auto"/>
            <w:right w:val="none" w:sz="0" w:space="0" w:color="auto"/>
          </w:divBdr>
          <w:divsChild>
            <w:div w:id="43336437">
              <w:marLeft w:val="0"/>
              <w:marRight w:val="0"/>
              <w:marTop w:val="0"/>
              <w:marBottom w:val="0"/>
              <w:divBdr>
                <w:top w:val="none" w:sz="0" w:space="0" w:color="auto"/>
                <w:left w:val="none" w:sz="0" w:space="0" w:color="auto"/>
                <w:bottom w:val="none" w:sz="0" w:space="0" w:color="auto"/>
                <w:right w:val="none" w:sz="0" w:space="0" w:color="auto"/>
              </w:divBdr>
            </w:div>
            <w:div w:id="78985428">
              <w:marLeft w:val="0"/>
              <w:marRight w:val="0"/>
              <w:marTop w:val="0"/>
              <w:marBottom w:val="0"/>
              <w:divBdr>
                <w:top w:val="none" w:sz="0" w:space="0" w:color="auto"/>
                <w:left w:val="none" w:sz="0" w:space="0" w:color="auto"/>
                <w:bottom w:val="none" w:sz="0" w:space="0" w:color="auto"/>
                <w:right w:val="none" w:sz="0" w:space="0" w:color="auto"/>
              </w:divBdr>
            </w:div>
            <w:div w:id="160779640">
              <w:marLeft w:val="0"/>
              <w:marRight w:val="0"/>
              <w:marTop w:val="0"/>
              <w:marBottom w:val="0"/>
              <w:divBdr>
                <w:top w:val="none" w:sz="0" w:space="0" w:color="auto"/>
                <w:left w:val="none" w:sz="0" w:space="0" w:color="auto"/>
                <w:bottom w:val="none" w:sz="0" w:space="0" w:color="auto"/>
                <w:right w:val="none" w:sz="0" w:space="0" w:color="auto"/>
              </w:divBdr>
            </w:div>
            <w:div w:id="236483215">
              <w:marLeft w:val="0"/>
              <w:marRight w:val="0"/>
              <w:marTop w:val="0"/>
              <w:marBottom w:val="0"/>
              <w:divBdr>
                <w:top w:val="none" w:sz="0" w:space="0" w:color="auto"/>
                <w:left w:val="none" w:sz="0" w:space="0" w:color="auto"/>
                <w:bottom w:val="none" w:sz="0" w:space="0" w:color="auto"/>
                <w:right w:val="none" w:sz="0" w:space="0" w:color="auto"/>
              </w:divBdr>
            </w:div>
            <w:div w:id="249580919">
              <w:marLeft w:val="0"/>
              <w:marRight w:val="0"/>
              <w:marTop w:val="0"/>
              <w:marBottom w:val="0"/>
              <w:divBdr>
                <w:top w:val="none" w:sz="0" w:space="0" w:color="auto"/>
                <w:left w:val="none" w:sz="0" w:space="0" w:color="auto"/>
                <w:bottom w:val="none" w:sz="0" w:space="0" w:color="auto"/>
                <w:right w:val="none" w:sz="0" w:space="0" w:color="auto"/>
              </w:divBdr>
            </w:div>
            <w:div w:id="285550622">
              <w:marLeft w:val="0"/>
              <w:marRight w:val="0"/>
              <w:marTop w:val="0"/>
              <w:marBottom w:val="0"/>
              <w:divBdr>
                <w:top w:val="none" w:sz="0" w:space="0" w:color="auto"/>
                <w:left w:val="none" w:sz="0" w:space="0" w:color="auto"/>
                <w:bottom w:val="none" w:sz="0" w:space="0" w:color="auto"/>
                <w:right w:val="none" w:sz="0" w:space="0" w:color="auto"/>
              </w:divBdr>
            </w:div>
            <w:div w:id="433207326">
              <w:marLeft w:val="0"/>
              <w:marRight w:val="0"/>
              <w:marTop w:val="0"/>
              <w:marBottom w:val="0"/>
              <w:divBdr>
                <w:top w:val="none" w:sz="0" w:space="0" w:color="auto"/>
                <w:left w:val="none" w:sz="0" w:space="0" w:color="auto"/>
                <w:bottom w:val="none" w:sz="0" w:space="0" w:color="auto"/>
                <w:right w:val="none" w:sz="0" w:space="0" w:color="auto"/>
              </w:divBdr>
            </w:div>
            <w:div w:id="827211583">
              <w:marLeft w:val="0"/>
              <w:marRight w:val="0"/>
              <w:marTop w:val="0"/>
              <w:marBottom w:val="0"/>
              <w:divBdr>
                <w:top w:val="none" w:sz="0" w:space="0" w:color="auto"/>
                <w:left w:val="none" w:sz="0" w:space="0" w:color="auto"/>
                <w:bottom w:val="none" w:sz="0" w:space="0" w:color="auto"/>
                <w:right w:val="none" w:sz="0" w:space="0" w:color="auto"/>
              </w:divBdr>
            </w:div>
            <w:div w:id="861433190">
              <w:marLeft w:val="0"/>
              <w:marRight w:val="0"/>
              <w:marTop w:val="0"/>
              <w:marBottom w:val="0"/>
              <w:divBdr>
                <w:top w:val="none" w:sz="0" w:space="0" w:color="auto"/>
                <w:left w:val="none" w:sz="0" w:space="0" w:color="auto"/>
                <w:bottom w:val="none" w:sz="0" w:space="0" w:color="auto"/>
                <w:right w:val="none" w:sz="0" w:space="0" w:color="auto"/>
              </w:divBdr>
            </w:div>
            <w:div w:id="967659695">
              <w:marLeft w:val="0"/>
              <w:marRight w:val="0"/>
              <w:marTop w:val="0"/>
              <w:marBottom w:val="0"/>
              <w:divBdr>
                <w:top w:val="none" w:sz="0" w:space="0" w:color="auto"/>
                <w:left w:val="none" w:sz="0" w:space="0" w:color="auto"/>
                <w:bottom w:val="none" w:sz="0" w:space="0" w:color="auto"/>
                <w:right w:val="none" w:sz="0" w:space="0" w:color="auto"/>
              </w:divBdr>
            </w:div>
            <w:div w:id="1018653383">
              <w:marLeft w:val="0"/>
              <w:marRight w:val="0"/>
              <w:marTop w:val="0"/>
              <w:marBottom w:val="0"/>
              <w:divBdr>
                <w:top w:val="none" w:sz="0" w:space="0" w:color="auto"/>
                <w:left w:val="none" w:sz="0" w:space="0" w:color="auto"/>
                <w:bottom w:val="none" w:sz="0" w:space="0" w:color="auto"/>
                <w:right w:val="none" w:sz="0" w:space="0" w:color="auto"/>
              </w:divBdr>
            </w:div>
            <w:div w:id="1243291949">
              <w:marLeft w:val="0"/>
              <w:marRight w:val="0"/>
              <w:marTop w:val="0"/>
              <w:marBottom w:val="0"/>
              <w:divBdr>
                <w:top w:val="none" w:sz="0" w:space="0" w:color="auto"/>
                <w:left w:val="none" w:sz="0" w:space="0" w:color="auto"/>
                <w:bottom w:val="none" w:sz="0" w:space="0" w:color="auto"/>
                <w:right w:val="none" w:sz="0" w:space="0" w:color="auto"/>
              </w:divBdr>
            </w:div>
            <w:div w:id="1508784145">
              <w:marLeft w:val="0"/>
              <w:marRight w:val="0"/>
              <w:marTop w:val="0"/>
              <w:marBottom w:val="0"/>
              <w:divBdr>
                <w:top w:val="none" w:sz="0" w:space="0" w:color="auto"/>
                <w:left w:val="none" w:sz="0" w:space="0" w:color="auto"/>
                <w:bottom w:val="none" w:sz="0" w:space="0" w:color="auto"/>
                <w:right w:val="none" w:sz="0" w:space="0" w:color="auto"/>
              </w:divBdr>
            </w:div>
            <w:div w:id="1538084284">
              <w:marLeft w:val="0"/>
              <w:marRight w:val="0"/>
              <w:marTop w:val="0"/>
              <w:marBottom w:val="0"/>
              <w:divBdr>
                <w:top w:val="none" w:sz="0" w:space="0" w:color="auto"/>
                <w:left w:val="none" w:sz="0" w:space="0" w:color="auto"/>
                <w:bottom w:val="none" w:sz="0" w:space="0" w:color="auto"/>
                <w:right w:val="none" w:sz="0" w:space="0" w:color="auto"/>
              </w:divBdr>
            </w:div>
            <w:div w:id="1608850730">
              <w:marLeft w:val="0"/>
              <w:marRight w:val="0"/>
              <w:marTop w:val="0"/>
              <w:marBottom w:val="0"/>
              <w:divBdr>
                <w:top w:val="none" w:sz="0" w:space="0" w:color="auto"/>
                <w:left w:val="none" w:sz="0" w:space="0" w:color="auto"/>
                <w:bottom w:val="none" w:sz="0" w:space="0" w:color="auto"/>
                <w:right w:val="none" w:sz="0" w:space="0" w:color="auto"/>
              </w:divBdr>
            </w:div>
            <w:div w:id="1670598133">
              <w:marLeft w:val="0"/>
              <w:marRight w:val="0"/>
              <w:marTop w:val="0"/>
              <w:marBottom w:val="0"/>
              <w:divBdr>
                <w:top w:val="none" w:sz="0" w:space="0" w:color="auto"/>
                <w:left w:val="none" w:sz="0" w:space="0" w:color="auto"/>
                <w:bottom w:val="none" w:sz="0" w:space="0" w:color="auto"/>
                <w:right w:val="none" w:sz="0" w:space="0" w:color="auto"/>
              </w:divBdr>
            </w:div>
            <w:div w:id="1732000757">
              <w:marLeft w:val="0"/>
              <w:marRight w:val="0"/>
              <w:marTop w:val="0"/>
              <w:marBottom w:val="0"/>
              <w:divBdr>
                <w:top w:val="none" w:sz="0" w:space="0" w:color="auto"/>
                <w:left w:val="none" w:sz="0" w:space="0" w:color="auto"/>
                <w:bottom w:val="none" w:sz="0" w:space="0" w:color="auto"/>
                <w:right w:val="none" w:sz="0" w:space="0" w:color="auto"/>
              </w:divBdr>
            </w:div>
            <w:div w:id="1858736880">
              <w:marLeft w:val="0"/>
              <w:marRight w:val="0"/>
              <w:marTop w:val="0"/>
              <w:marBottom w:val="0"/>
              <w:divBdr>
                <w:top w:val="none" w:sz="0" w:space="0" w:color="auto"/>
                <w:left w:val="none" w:sz="0" w:space="0" w:color="auto"/>
                <w:bottom w:val="none" w:sz="0" w:space="0" w:color="auto"/>
                <w:right w:val="none" w:sz="0" w:space="0" w:color="auto"/>
              </w:divBdr>
            </w:div>
            <w:div w:id="1939361639">
              <w:marLeft w:val="0"/>
              <w:marRight w:val="0"/>
              <w:marTop w:val="0"/>
              <w:marBottom w:val="0"/>
              <w:divBdr>
                <w:top w:val="none" w:sz="0" w:space="0" w:color="auto"/>
                <w:left w:val="none" w:sz="0" w:space="0" w:color="auto"/>
                <w:bottom w:val="none" w:sz="0" w:space="0" w:color="auto"/>
                <w:right w:val="none" w:sz="0" w:space="0" w:color="auto"/>
              </w:divBdr>
            </w:div>
            <w:div w:id="1981768914">
              <w:marLeft w:val="0"/>
              <w:marRight w:val="0"/>
              <w:marTop w:val="0"/>
              <w:marBottom w:val="0"/>
              <w:divBdr>
                <w:top w:val="none" w:sz="0" w:space="0" w:color="auto"/>
                <w:left w:val="none" w:sz="0" w:space="0" w:color="auto"/>
                <w:bottom w:val="none" w:sz="0" w:space="0" w:color="auto"/>
                <w:right w:val="none" w:sz="0" w:space="0" w:color="auto"/>
              </w:divBdr>
            </w:div>
            <w:div w:id="2099591240">
              <w:marLeft w:val="0"/>
              <w:marRight w:val="0"/>
              <w:marTop w:val="0"/>
              <w:marBottom w:val="0"/>
              <w:divBdr>
                <w:top w:val="none" w:sz="0" w:space="0" w:color="auto"/>
                <w:left w:val="none" w:sz="0" w:space="0" w:color="auto"/>
                <w:bottom w:val="none" w:sz="0" w:space="0" w:color="auto"/>
                <w:right w:val="none" w:sz="0" w:space="0" w:color="auto"/>
              </w:divBdr>
            </w:div>
            <w:div w:id="21303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2771">
      <w:bodyDiv w:val="1"/>
      <w:marLeft w:val="0"/>
      <w:marRight w:val="0"/>
      <w:marTop w:val="0"/>
      <w:marBottom w:val="0"/>
      <w:divBdr>
        <w:top w:val="none" w:sz="0" w:space="0" w:color="auto"/>
        <w:left w:val="none" w:sz="0" w:space="0" w:color="auto"/>
        <w:bottom w:val="none" w:sz="0" w:space="0" w:color="auto"/>
        <w:right w:val="none" w:sz="0" w:space="0" w:color="auto"/>
      </w:divBdr>
      <w:divsChild>
        <w:div w:id="1862623519">
          <w:marLeft w:val="0"/>
          <w:marRight w:val="0"/>
          <w:marTop w:val="0"/>
          <w:marBottom w:val="0"/>
          <w:divBdr>
            <w:top w:val="none" w:sz="0" w:space="0" w:color="auto"/>
            <w:left w:val="none" w:sz="0" w:space="0" w:color="auto"/>
            <w:bottom w:val="none" w:sz="0" w:space="0" w:color="auto"/>
            <w:right w:val="none" w:sz="0" w:space="0" w:color="auto"/>
          </w:divBdr>
          <w:divsChild>
            <w:div w:id="92213255">
              <w:marLeft w:val="0"/>
              <w:marRight w:val="0"/>
              <w:marTop w:val="0"/>
              <w:marBottom w:val="0"/>
              <w:divBdr>
                <w:top w:val="none" w:sz="0" w:space="0" w:color="auto"/>
                <w:left w:val="none" w:sz="0" w:space="0" w:color="auto"/>
                <w:bottom w:val="none" w:sz="0" w:space="0" w:color="auto"/>
                <w:right w:val="none" w:sz="0" w:space="0" w:color="auto"/>
              </w:divBdr>
            </w:div>
            <w:div w:id="244147487">
              <w:marLeft w:val="0"/>
              <w:marRight w:val="0"/>
              <w:marTop w:val="0"/>
              <w:marBottom w:val="0"/>
              <w:divBdr>
                <w:top w:val="none" w:sz="0" w:space="0" w:color="auto"/>
                <w:left w:val="none" w:sz="0" w:space="0" w:color="auto"/>
                <w:bottom w:val="none" w:sz="0" w:space="0" w:color="auto"/>
                <w:right w:val="none" w:sz="0" w:space="0" w:color="auto"/>
              </w:divBdr>
            </w:div>
            <w:div w:id="461072077">
              <w:marLeft w:val="0"/>
              <w:marRight w:val="0"/>
              <w:marTop w:val="0"/>
              <w:marBottom w:val="0"/>
              <w:divBdr>
                <w:top w:val="none" w:sz="0" w:space="0" w:color="auto"/>
                <w:left w:val="none" w:sz="0" w:space="0" w:color="auto"/>
                <w:bottom w:val="none" w:sz="0" w:space="0" w:color="auto"/>
                <w:right w:val="none" w:sz="0" w:space="0" w:color="auto"/>
              </w:divBdr>
            </w:div>
            <w:div w:id="719595513">
              <w:marLeft w:val="0"/>
              <w:marRight w:val="0"/>
              <w:marTop w:val="0"/>
              <w:marBottom w:val="0"/>
              <w:divBdr>
                <w:top w:val="none" w:sz="0" w:space="0" w:color="auto"/>
                <w:left w:val="none" w:sz="0" w:space="0" w:color="auto"/>
                <w:bottom w:val="none" w:sz="0" w:space="0" w:color="auto"/>
                <w:right w:val="none" w:sz="0" w:space="0" w:color="auto"/>
              </w:divBdr>
            </w:div>
            <w:div w:id="810558602">
              <w:marLeft w:val="0"/>
              <w:marRight w:val="0"/>
              <w:marTop w:val="0"/>
              <w:marBottom w:val="0"/>
              <w:divBdr>
                <w:top w:val="none" w:sz="0" w:space="0" w:color="auto"/>
                <w:left w:val="none" w:sz="0" w:space="0" w:color="auto"/>
                <w:bottom w:val="none" w:sz="0" w:space="0" w:color="auto"/>
                <w:right w:val="none" w:sz="0" w:space="0" w:color="auto"/>
              </w:divBdr>
            </w:div>
            <w:div w:id="873268127">
              <w:marLeft w:val="0"/>
              <w:marRight w:val="0"/>
              <w:marTop w:val="0"/>
              <w:marBottom w:val="0"/>
              <w:divBdr>
                <w:top w:val="none" w:sz="0" w:space="0" w:color="auto"/>
                <w:left w:val="none" w:sz="0" w:space="0" w:color="auto"/>
                <w:bottom w:val="none" w:sz="0" w:space="0" w:color="auto"/>
                <w:right w:val="none" w:sz="0" w:space="0" w:color="auto"/>
              </w:divBdr>
            </w:div>
            <w:div w:id="939872114">
              <w:marLeft w:val="0"/>
              <w:marRight w:val="0"/>
              <w:marTop w:val="0"/>
              <w:marBottom w:val="0"/>
              <w:divBdr>
                <w:top w:val="none" w:sz="0" w:space="0" w:color="auto"/>
                <w:left w:val="none" w:sz="0" w:space="0" w:color="auto"/>
                <w:bottom w:val="none" w:sz="0" w:space="0" w:color="auto"/>
                <w:right w:val="none" w:sz="0" w:space="0" w:color="auto"/>
              </w:divBdr>
            </w:div>
            <w:div w:id="1037507306">
              <w:marLeft w:val="0"/>
              <w:marRight w:val="0"/>
              <w:marTop w:val="0"/>
              <w:marBottom w:val="0"/>
              <w:divBdr>
                <w:top w:val="none" w:sz="0" w:space="0" w:color="auto"/>
                <w:left w:val="none" w:sz="0" w:space="0" w:color="auto"/>
                <w:bottom w:val="none" w:sz="0" w:space="0" w:color="auto"/>
                <w:right w:val="none" w:sz="0" w:space="0" w:color="auto"/>
              </w:divBdr>
            </w:div>
            <w:div w:id="1313171742">
              <w:marLeft w:val="0"/>
              <w:marRight w:val="0"/>
              <w:marTop w:val="0"/>
              <w:marBottom w:val="0"/>
              <w:divBdr>
                <w:top w:val="none" w:sz="0" w:space="0" w:color="auto"/>
                <w:left w:val="none" w:sz="0" w:space="0" w:color="auto"/>
                <w:bottom w:val="none" w:sz="0" w:space="0" w:color="auto"/>
                <w:right w:val="none" w:sz="0" w:space="0" w:color="auto"/>
              </w:divBdr>
            </w:div>
            <w:div w:id="1342733100">
              <w:marLeft w:val="0"/>
              <w:marRight w:val="0"/>
              <w:marTop w:val="0"/>
              <w:marBottom w:val="0"/>
              <w:divBdr>
                <w:top w:val="none" w:sz="0" w:space="0" w:color="auto"/>
                <w:left w:val="none" w:sz="0" w:space="0" w:color="auto"/>
                <w:bottom w:val="none" w:sz="0" w:space="0" w:color="auto"/>
                <w:right w:val="none" w:sz="0" w:space="0" w:color="auto"/>
              </w:divBdr>
            </w:div>
            <w:div w:id="1402869490">
              <w:marLeft w:val="0"/>
              <w:marRight w:val="0"/>
              <w:marTop w:val="0"/>
              <w:marBottom w:val="0"/>
              <w:divBdr>
                <w:top w:val="none" w:sz="0" w:space="0" w:color="auto"/>
                <w:left w:val="none" w:sz="0" w:space="0" w:color="auto"/>
                <w:bottom w:val="none" w:sz="0" w:space="0" w:color="auto"/>
                <w:right w:val="none" w:sz="0" w:space="0" w:color="auto"/>
              </w:divBdr>
            </w:div>
            <w:div w:id="1424495840">
              <w:marLeft w:val="0"/>
              <w:marRight w:val="0"/>
              <w:marTop w:val="0"/>
              <w:marBottom w:val="0"/>
              <w:divBdr>
                <w:top w:val="none" w:sz="0" w:space="0" w:color="auto"/>
                <w:left w:val="none" w:sz="0" w:space="0" w:color="auto"/>
                <w:bottom w:val="none" w:sz="0" w:space="0" w:color="auto"/>
                <w:right w:val="none" w:sz="0" w:space="0" w:color="auto"/>
              </w:divBdr>
            </w:div>
            <w:div w:id="1463572663">
              <w:marLeft w:val="0"/>
              <w:marRight w:val="0"/>
              <w:marTop w:val="0"/>
              <w:marBottom w:val="0"/>
              <w:divBdr>
                <w:top w:val="none" w:sz="0" w:space="0" w:color="auto"/>
                <w:left w:val="none" w:sz="0" w:space="0" w:color="auto"/>
                <w:bottom w:val="none" w:sz="0" w:space="0" w:color="auto"/>
                <w:right w:val="none" w:sz="0" w:space="0" w:color="auto"/>
              </w:divBdr>
            </w:div>
            <w:div w:id="1568764463">
              <w:marLeft w:val="0"/>
              <w:marRight w:val="0"/>
              <w:marTop w:val="0"/>
              <w:marBottom w:val="0"/>
              <w:divBdr>
                <w:top w:val="none" w:sz="0" w:space="0" w:color="auto"/>
                <w:left w:val="none" w:sz="0" w:space="0" w:color="auto"/>
                <w:bottom w:val="none" w:sz="0" w:space="0" w:color="auto"/>
                <w:right w:val="none" w:sz="0" w:space="0" w:color="auto"/>
              </w:divBdr>
            </w:div>
            <w:div w:id="1605725057">
              <w:marLeft w:val="0"/>
              <w:marRight w:val="0"/>
              <w:marTop w:val="0"/>
              <w:marBottom w:val="0"/>
              <w:divBdr>
                <w:top w:val="none" w:sz="0" w:space="0" w:color="auto"/>
                <w:left w:val="none" w:sz="0" w:space="0" w:color="auto"/>
                <w:bottom w:val="none" w:sz="0" w:space="0" w:color="auto"/>
                <w:right w:val="none" w:sz="0" w:space="0" w:color="auto"/>
              </w:divBdr>
            </w:div>
            <w:div w:id="1688603744">
              <w:marLeft w:val="0"/>
              <w:marRight w:val="0"/>
              <w:marTop w:val="0"/>
              <w:marBottom w:val="0"/>
              <w:divBdr>
                <w:top w:val="none" w:sz="0" w:space="0" w:color="auto"/>
                <w:left w:val="none" w:sz="0" w:space="0" w:color="auto"/>
                <w:bottom w:val="none" w:sz="0" w:space="0" w:color="auto"/>
                <w:right w:val="none" w:sz="0" w:space="0" w:color="auto"/>
              </w:divBdr>
            </w:div>
            <w:div w:id="1694576991">
              <w:marLeft w:val="0"/>
              <w:marRight w:val="0"/>
              <w:marTop w:val="0"/>
              <w:marBottom w:val="0"/>
              <w:divBdr>
                <w:top w:val="none" w:sz="0" w:space="0" w:color="auto"/>
                <w:left w:val="none" w:sz="0" w:space="0" w:color="auto"/>
                <w:bottom w:val="none" w:sz="0" w:space="0" w:color="auto"/>
                <w:right w:val="none" w:sz="0" w:space="0" w:color="auto"/>
              </w:divBdr>
            </w:div>
            <w:div w:id="1885097585">
              <w:marLeft w:val="0"/>
              <w:marRight w:val="0"/>
              <w:marTop w:val="0"/>
              <w:marBottom w:val="0"/>
              <w:divBdr>
                <w:top w:val="none" w:sz="0" w:space="0" w:color="auto"/>
                <w:left w:val="none" w:sz="0" w:space="0" w:color="auto"/>
                <w:bottom w:val="none" w:sz="0" w:space="0" w:color="auto"/>
                <w:right w:val="none" w:sz="0" w:space="0" w:color="auto"/>
              </w:divBdr>
            </w:div>
            <w:div w:id="1950161620">
              <w:marLeft w:val="0"/>
              <w:marRight w:val="0"/>
              <w:marTop w:val="0"/>
              <w:marBottom w:val="0"/>
              <w:divBdr>
                <w:top w:val="none" w:sz="0" w:space="0" w:color="auto"/>
                <w:left w:val="none" w:sz="0" w:space="0" w:color="auto"/>
                <w:bottom w:val="none" w:sz="0" w:space="0" w:color="auto"/>
                <w:right w:val="none" w:sz="0" w:space="0" w:color="auto"/>
              </w:divBdr>
            </w:div>
            <w:div w:id="1959725173">
              <w:marLeft w:val="0"/>
              <w:marRight w:val="0"/>
              <w:marTop w:val="0"/>
              <w:marBottom w:val="0"/>
              <w:divBdr>
                <w:top w:val="none" w:sz="0" w:space="0" w:color="auto"/>
                <w:left w:val="none" w:sz="0" w:space="0" w:color="auto"/>
                <w:bottom w:val="none" w:sz="0" w:space="0" w:color="auto"/>
                <w:right w:val="none" w:sz="0" w:space="0" w:color="auto"/>
              </w:divBdr>
            </w:div>
            <w:div w:id="2004358654">
              <w:marLeft w:val="0"/>
              <w:marRight w:val="0"/>
              <w:marTop w:val="0"/>
              <w:marBottom w:val="0"/>
              <w:divBdr>
                <w:top w:val="none" w:sz="0" w:space="0" w:color="auto"/>
                <w:left w:val="none" w:sz="0" w:space="0" w:color="auto"/>
                <w:bottom w:val="none" w:sz="0" w:space="0" w:color="auto"/>
                <w:right w:val="none" w:sz="0" w:space="0" w:color="auto"/>
              </w:divBdr>
            </w:div>
            <w:div w:id="2098086988">
              <w:marLeft w:val="0"/>
              <w:marRight w:val="0"/>
              <w:marTop w:val="0"/>
              <w:marBottom w:val="0"/>
              <w:divBdr>
                <w:top w:val="none" w:sz="0" w:space="0" w:color="auto"/>
                <w:left w:val="none" w:sz="0" w:space="0" w:color="auto"/>
                <w:bottom w:val="none" w:sz="0" w:space="0" w:color="auto"/>
                <w:right w:val="none" w:sz="0" w:space="0" w:color="auto"/>
              </w:divBdr>
            </w:div>
            <w:div w:id="2117167164">
              <w:marLeft w:val="0"/>
              <w:marRight w:val="0"/>
              <w:marTop w:val="0"/>
              <w:marBottom w:val="0"/>
              <w:divBdr>
                <w:top w:val="none" w:sz="0" w:space="0" w:color="auto"/>
                <w:left w:val="none" w:sz="0" w:space="0" w:color="auto"/>
                <w:bottom w:val="none" w:sz="0" w:space="0" w:color="auto"/>
                <w:right w:val="none" w:sz="0" w:space="0" w:color="auto"/>
              </w:divBdr>
            </w:div>
            <w:div w:id="21182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7267">
      <w:bodyDiv w:val="1"/>
      <w:marLeft w:val="0"/>
      <w:marRight w:val="0"/>
      <w:marTop w:val="0"/>
      <w:marBottom w:val="0"/>
      <w:divBdr>
        <w:top w:val="none" w:sz="0" w:space="0" w:color="auto"/>
        <w:left w:val="none" w:sz="0" w:space="0" w:color="auto"/>
        <w:bottom w:val="none" w:sz="0" w:space="0" w:color="auto"/>
        <w:right w:val="none" w:sz="0" w:space="0" w:color="auto"/>
      </w:divBdr>
      <w:divsChild>
        <w:div w:id="1468162499">
          <w:marLeft w:val="0"/>
          <w:marRight w:val="0"/>
          <w:marTop w:val="0"/>
          <w:marBottom w:val="0"/>
          <w:divBdr>
            <w:top w:val="none" w:sz="0" w:space="0" w:color="auto"/>
            <w:left w:val="none" w:sz="0" w:space="0" w:color="auto"/>
            <w:bottom w:val="none" w:sz="0" w:space="0" w:color="auto"/>
            <w:right w:val="none" w:sz="0" w:space="0" w:color="auto"/>
          </w:divBdr>
          <w:divsChild>
            <w:div w:id="117451437">
              <w:marLeft w:val="0"/>
              <w:marRight w:val="0"/>
              <w:marTop w:val="0"/>
              <w:marBottom w:val="0"/>
              <w:divBdr>
                <w:top w:val="none" w:sz="0" w:space="0" w:color="auto"/>
                <w:left w:val="none" w:sz="0" w:space="0" w:color="auto"/>
                <w:bottom w:val="none" w:sz="0" w:space="0" w:color="auto"/>
                <w:right w:val="none" w:sz="0" w:space="0" w:color="auto"/>
              </w:divBdr>
            </w:div>
            <w:div w:id="422459288">
              <w:marLeft w:val="0"/>
              <w:marRight w:val="0"/>
              <w:marTop w:val="0"/>
              <w:marBottom w:val="0"/>
              <w:divBdr>
                <w:top w:val="none" w:sz="0" w:space="0" w:color="auto"/>
                <w:left w:val="none" w:sz="0" w:space="0" w:color="auto"/>
                <w:bottom w:val="none" w:sz="0" w:space="0" w:color="auto"/>
                <w:right w:val="none" w:sz="0" w:space="0" w:color="auto"/>
              </w:divBdr>
            </w:div>
            <w:div w:id="559750682">
              <w:marLeft w:val="0"/>
              <w:marRight w:val="0"/>
              <w:marTop w:val="0"/>
              <w:marBottom w:val="0"/>
              <w:divBdr>
                <w:top w:val="none" w:sz="0" w:space="0" w:color="auto"/>
                <w:left w:val="none" w:sz="0" w:space="0" w:color="auto"/>
                <w:bottom w:val="none" w:sz="0" w:space="0" w:color="auto"/>
                <w:right w:val="none" w:sz="0" w:space="0" w:color="auto"/>
              </w:divBdr>
            </w:div>
            <w:div w:id="570504792">
              <w:marLeft w:val="0"/>
              <w:marRight w:val="0"/>
              <w:marTop w:val="0"/>
              <w:marBottom w:val="0"/>
              <w:divBdr>
                <w:top w:val="none" w:sz="0" w:space="0" w:color="auto"/>
                <w:left w:val="none" w:sz="0" w:space="0" w:color="auto"/>
                <w:bottom w:val="none" w:sz="0" w:space="0" w:color="auto"/>
                <w:right w:val="none" w:sz="0" w:space="0" w:color="auto"/>
              </w:divBdr>
            </w:div>
            <w:div w:id="612443605">
              <w:marLeft w:val="0"/>
              <w:marRight w:val="0"/>
              <w:marTop w:val="0"/>
              <w:marBottom w:val="0"/>
              <w:divBdr>
                <w:top w:val="none" w:sz="0" w:space="0" w:color="auto"/>
                <w:left w:val="none" w:sz="0" w:space="0" w:color="auto"/>
                <w:bottom w:val="none" w:sz="0" w:space="0" w:color="auto"/>
                <w:right w:val="none" w:sz="0" w:space="0" w:color="auto"/>
              </w:divBdr>
            </w:div>
            <w:div w:id="810830020">
              <w:marLeft w:val="0"/>
              <w:marRight w:val="0"/>
              <w:marTop w:val="0"/>
              <w:marBottom w:val="0"/>
              <w:divBdr>
                <w:top w:val="none" w:sz="0" w:space="0" w:color="auto"/>
                <w:left w:val="none" w:sz="0" w:space="0" w:color="auto"/>
                <w:bottom w:val="none" w:sz="0" w:space="0" w:color="auto"/>
                <w:right w:val="none" w:sz="0" w:space="0" w:color="auto"/>
              </w:divBdr>
            </w:div>
            <w:div w:id="854657930">
              <w:marLeft w:val="0"/>
              <w:marRight w:val="0"/>
              <w:marTop w:val="0"/>
              <w:marBottom w:val="0"/>
              <w:divBdr>
                <w:top w:val="none" w:sz="0" w:space="0" w:color="auto"/>
                <w:left w:val="none" w:sz="0" w:space="0" w:color="auto"/>
                <w:bottom w:val="none" w:sz="0" w:space="0" w:color="auto"/>
                <w:right w:val="none" w:sz="0" w:space="0" w:color="auto"/>
              </w:divBdr>
            </w:div>
            <w:div w:id="1256399001">
              <w:marLeft w:val="0"/>
              <w:marRight w:val="0"/>
              <w:marTop w:val="0"/>
              <w:marBottom w:val="0"/>
              <w:divBdr>
                <w:top w:val="none" w:sz="0" w:space="0" w:color="auto"/>
                <w:left w:val="none" w:sz="0" w:space="0" w:color="auto"/>
                <w:bottom w:val="none" w:sz="0" w:space="0" w:color="auto"/>
                <w:right w:val="none" w:sz="0" w:space="0" w:color="auto"/>
              </w:divBdr>
            </w:div>
            <w:div w:id="1309746450">
              <w:marLeft w:val="0"/>
              <w:marRight w:val="0"/>
              <w:marTop w:val="0"/>
              <w:marBottom w:val="0"/>
              <w:divBdr>
                <w:top w:val="none" w:sz="0" w:space="0" w:color="auto"/>
                <w:left w:val="none" w:sz="0" w:space="0" w:color="auto"/>
                <w:bottom w:val="none" w:sz="0" w:space="0" w:color="auto"/>
                <w:right w:val="none" w:sz="0" w:space="0" w:color="auto"/>
              </w:divBdr>
            </w:div>
            <w:div w:id="1330017378">
              <w:marLeft w:val="0"/>
              <w:marRight w:val="0"/>
              <w:marTop w:val="0"/>
              <w:marBottom w:val="0"/>
              <w:divBdr>
                <w:top w:val="none" w:sz="0" w:space="0" w:color="auto"/>
                <w:left w:val="none" w:sz="0" w:space="0" w:color="auto"/>
                <w:bottom w:val="none" w:sz="0" w:space="0" w:color="auto"/>
                <w:right w:val="none" w:sz="0" w:space="0" w:color="auto"/>
              </w:divBdr>
            </w:div>
            <w:div w:id="1634754207">
              <w:marLeft w:val="0"/>
              <w:marRight w:val="0"/>
              <w:marTop w:val="0"/>
              <w:marBottom w:val="0"/>
              <w:divBdr>
                <w:top w:val="none" w:sz="0" w:space="0" w:color="auto"/>
                <w:left w:val="none" w:sz="0" w:space="0" w:color="auto"/>
                <w:bottom w:val="none" w:sz="0" w:space="0" w:color="auto"/>
                <w:right w:val="none" w:sz="0" w:space="0" w:color="auto"/>
              </w:divBdr>
            </w:div>
            <w:div w:id="1827237905">
              <w:marLeft w:val="0"/>
              <w:marRight w:val="0"/>
              <w:marTop w:val="0"/>
              <w:marBottom w:val="0"/>
              <w:divBdr>
                <w:top w:val="none" w:sz="0" w:space="0" w:color="auto"/>
                <w:left w:val="none" w:sz="0" w:space="0" w:color="auto"/>
                <w:bottom w:val="none" w:sz="0" w:space="0" w:color="auto"/>
                <w:right w:val="none" w:sz="0" w:space="0" w:color="auto"/>
              </w:divBdr>
            </w:div>
            <w:div w:id="210568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7352">
      <w:bodyDiv w:val="1"/>
      <w:marLeft w:val="0"/>
      <w:marRight w:val="0"/>
      <w:marTop w:val="0"/>
      <w:marBottom w:val="0"/>
      <w:divBdr>
        <w:top w:val="none" w:sz="0" w:space="0" w:color="auto"/>
        <w:left w:val="none" w:sz="0" w:space="0" w:color="auto"/>
        <w:bottom w:val="none" w:sz="0" w:space="0" w:color="auto"/>
        <w:right w:val="none" w:sz="0" w:space="0" w:color="auto"/>
      </w:divBdr>
    </w:div>
    <w:div w:id="416248070">
      <w:bodyDiv w:val="1"/>
      <w:marLeft w:val="0"/>
      <w:marRight w:val="0"/>
      <w:marTop w:val="0"/>
      <w:marBottom w:val="0"/>
      <w:divBdr>
        <w:top w:val="none" w:sz="0" w:space="0" w:color="auto"/>
        <w:left w:val="none" w:sz="0" w:space="0" w:color="auto"/>
        <w:bottom w:val="none" w:sz="0" w:space="0" w:color="auto"/>
        <w:right w:val="none" w:sz="0" w:space="0" w:color="auto"/>
      </w:divBdr>
      <w:divsChild>
        <w:div w:id="964701348">
          <w:marLeft w:val="0"/>
          <w:marRight w:val="0"/>
          <w:marTop w:val="0"/>
          <w:marBottom w:val="0"/>
          <w:divBdr>
            <w:top w:val="none" w:sz="0" w:space="0" w:color="auto"/>
            <w:left w:val="none" w:sz="0" w:space="0" w:color="auto"/>
            <w:bottom w:val="none" w:sz="0" w:space="0" w:color="auto"/>
            <w:right w:val="none" w:sz="0" w:space="0" w:color="auto"/>
          </w:divBdr>
          <w:divsChild>
            <w:div w:id="69741959">
              <w:marLeft w:val="0"/>
              <w:marRight w:val="0"/>
              <w:marTop w:val="0"/>
              <w:marBottom w:val="0"/>
              <w:divBdr>
                <w:top w:val="none" w:sz="0" w:space="0" w:color="auto"/>
                <w:left w:val="none" w:sz="0" w:space="0" w:color="auto"/>
                <w:bottom w:val="none" w:sz="0" w:space="0" w:color="auto"/>
                <w:right w:val="none" w:sz="0" w:space="0" w:color="auto"/>
              </w:divBdr>
            </w:div>
            <w:div w:id="203174401">
              <w:marLeft w:val="0"/>
              <w:marRight w:val="0"/>
              <w:marTop w:val="0"/>
              <w:marBottom w:val="0"/>
              <w:divBdr>
                <w:top w:val="none" w:sz="0" w:space="0" w:color="auto"/>
                <w:left w:val="none" w:sz="0" w:space="0" w:color="auto"/>
                <w:bottom w:val="none" w:sz="0" w:space="0" w:color="auto"/>
                <w:right w:val="none" w:sz="0" w:space="0" w:color="auto"/>
              </w:divBdr>
            </w:div>
            <w:div w:id="337124393">
              <w:marLeft w:val="0"/>
              <w:marRight w:val="0"/>
              <w:marTop w:val="0"/>
              <w:marBottom w:val="0"/>
              <w:divBdr>
                <w:top w:val="none" w:sz="0" w:space="0" w:color="auto"/>
                <w:left w:val="none" w:sz="0" w:space="0" w:color="auto"/>
                <w:bottom w:val="none" w:sz="0" w:space="0" w:color="auto"/>
                <w:right w:val="none" w:sz="0" w:space="0" w:color="auto"/>
              </w:divBdr>
            </w:div>
            <w:div w:id="445733330">
              <w:marLeft w:val="0"/>
              <w:marRight w:val="0"/>
              <w:marTop w:val="0"/>
              <w:marBottom w:val="0"/>
              <w:divBdr>
                <w:top w:val="none" w:sz="0" w:space="0" w:color="auto"/>
                <w:left w:val="none" w:sz="0" w:space="0" w:color="auto"/>
                <w:bottom w:val="none" w:sz="0" w:space="0" w:color="auto"/>
                <w:right w:val="none" w:sz="0" w:space="0" w:color="auto"/>
              </w:divBdr>
            </w:div>
            <w:div w:id="509027114">
              <w:marLeft w:val="0"/>
              <w:marRight w:val="0"/>
              <w:marTop w:val="0"/>
              <w:marBottom w:val="0"/>
              <w:divBdr>
                <w:top w:val="none" w:sz="0" w:space="0" w:color="auto"/>
                <w:left w:val="none" w:sz="0" w:space="0" w:color="auto"/>
                <w:bottom w:val="none" w:sz="0" w:space="0" w:color="auto"/>
                <w:right w:val="none" w:sz="0" w:space="0" w:color="auto"/>
              </w:divBdr>
            </w:div>
            <w:div w:id="514274337">
              <w:marLeft w:val="0"/>
              <w:marRight w:val="0"/>
              <w:marTop w:val="0"/>
              <w:marBottom w:val="0"/>
              <w:divBdr>
                <w:top w:val="none" w:sz="0" w:space="0" w:color="auto"/>
                <w:left w:val="none" w:sz="0" w:space="0" w:color="auto"/>
                <w:bottom w:val="none" w:sz="0" w:space="0" w:color="auto"/>
                <w:right w:val="none" w:sz="0" w:space="0" w:color="auto"/>
              </w:divBdr>
            </w:div>
            <w:div w:id="1226449129">
              <w:marLeft w:val="0"/>
              <w:marRight w:val="0"/>
              <w:marTop w:val="0"/>
              <w:marBottom w:val="0"/>
              <w:divBdr>
                <w:top w:val="none" w:sz="0" w:space="0" w:color="auto"/>
                <w:left w:val="none" w:sz="0" w:space="0" w:color="auto"/>
                <w:bottom w:val="none" w:sz="0" w:space="0" w:color="auto"/>
                <w:right w:val="none" w:sz="0" w:space="0" w:color="auto"/>
              </w:divBdr>
            </w:div>
            <w:div w:id="1318802711">
              <w:marLeft w:val="0"/>
              <w:marRight w:val="0"/>
              <w:marTop w:val="0"/>
              <w:marBottom w:val="0"/>
              <w:divBdr>
                <w:top w:val="none" w:sz="0" w:space="0" w:color="auto"/>
                <w:left w:val="none" w:sz="0" w:space="0" w:color="auto"/>
                <w:bottom w:val="none" w:sz="0" w:space="0" w:color="auto"/>
                <w:right w:val="none" w:sz="0" w:space="0" w:color="auto"/>
              </w:divBdr>
            </w:div>
            <w:div w:id="1552425421">
              <w:marLeft w:val="0"/>
              <w:marRight w:val="0"/>
              <w:marTop w:val="0"/>
              <w:marBottom w:val="0"/>
              <w:divBdr>
                <w:top w:val="none" w:sz="0" w:space="0" w:color="auto"/>
                <w:left w:val="none" w:sz="0" w:space="0" w:color="auto"/>
                <w:bottom w:val="none" w:sz="0" w:space="0" w:color="auto"/>
                <w:right w:val="none" w:sz="0" w:space="0" w:color="auto"/>
              </w:divBdr>
            </w:div>
            <w:div w:id="1739084804">
              <w:marLeft w:val="0"/>
              <w:marRight w:val="0"/>
              <w:marTop w:val="0"/>
              <w:marBottom w:val="0"/>
              <w:divBdr>
                <w:top w:val="none" w:sz="0" w:space="0" w:color="auto"/>
                <w:left w:val="none" w:sz="0" w:space="0" w:color="auto"/>
                <w:bottom w:val="none" w:sz="0" w:space="0" w:color="auto"/>
                <w:right w:val="none" w:sz="0" w:space="0" w:color="auto"/>
              </w:divBdr>
            </w:div>
            <w:div w:id="1800368798">
              <w:marLeft w:val="0"/>
              <w:marRight w:val="0"/>
              <w:marTop w:val="0"/>
              <w:marBottom w:val="0"/>
              <w:divBdr>
                <w:top w:val="none" w:sz="0" w:space="0" w:color="auto"/>
                <w:left w:val="none" w:sz="0" w:space="0" w:color="auto"/>
                <w:bottom w:val="none" w:sz="0" w:space="0" w:color="auto"/>
                <w:right w:val="none" w:sz="0" w:space="0" w:color="auto"/>
              </w:divBdr>
            </w:div>
            <w:div w:id="1849712243">
              <w:marLeft w:val="0"/>
              <w:marRight w:val="0"/>
              <w:marTop w:val="0"/>
              <w:marBottom w:val="0"/>
              <w:divBdr>
                <w:top w:val="none" w:sz="0" w:space="0" w:color="auto"/>
                <w:left w:val="none" w:sz="0" w:space="0" w:color="auto"/>
                <w:bottom w:val="none" w:sz="0" w:space="0" w:color="auto"/>
                <w:right w:val="none" w:sz="0" w:space="0" w:color="auto"/>
              </w:divBdr>
            </w:div>
            <w:div w:id="1894803870">
              <w:marLeft w:val="0"/>
              <w:marRight w:val="0"/>
              <w:marTop w:val="0"/>
              <w:marBottom w:val="0"/>
              <w:divBdr>
                <w:top w:val="none" w:sz="0" w:space="0" w:color="auto"/>
                <w:left w:val="none" w:sz="0" w:space="0" w:color="auto"/>
                <w:bottom w:val="none" w:sz="0" w:space="0" w:color="auto"/>
                <w:right w:val="none" w:sz="0" w:space="0" w:color="auto"/>
              </w:divBdr>
            </w:div>
            <w:div w:id="1903757319">
              <w:marLeft w:val="0"/>
              <w:marRight w:val="0"/>
              <w:marTop w:val="0"/>
              <w:marBottom w:val="0"/>
              <w:divBdr>
                <w:top w:val="none" w:sz="0" w:space="0" w:color="auto"/>
                <w:left w:val="none" w:sz="0" w:space="0" w:color="auto"/>
                <w:bottom w:val="none" w:sz="0" w:space="0" w:color="auto"/>
                <w:right w:val="none" w:sz="0" w:space="0" w:color="auto"/>
              </w:divBdr>
            </w:div>
            <w:div w:id="1930649250">
              <w:marLeft w:val="0"/>
              <w:marRight w:val="0"/>
              <w:marTop w:val="0"/>
              <w:marBottom w:val="0"/>
              <w:divBdr>
                <w:top w:val="none" w:sz="0" w:space="0" w:color="auto"/>
                <w:left w:val="none" w:sz="0" w:space="0" w:color="auto"/>
                <w:bottom w:val="none" w:sz="0" w:space="0" w:color="auto"/>
                <w:right w:val="none" w:sz="0" w:space="0" w:color="auto"/>
              </w:divBdr>
            </w:div>
            <w:div w:id="195162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8668">
      <w:bodyDiv w:val="1"/>
      <w:marLeft w:val="0"/>
      <w:marRight w:val="0"/>
      <w:marTop w:val="0"/>
      <w:marBottom w:val="0"/>
      <w:divBdr>
        <w:top w:val="none" w:sz="0" w:space="0" w:color="auto"/>
        <w:left w:val="none" w:sz="0" w:space="0" w:color="auto"/>
        <w:bottom w:val="none" w:sz="0" w:space="0" w:color="auto"/>
        <w:right w:val="none" w:sz="0" w:space="0" w:color="auto"/>
      </w:divBdr>
      <w:divsChild>
        <w:div w:id="2051108165">
          <w:marLeft w:val="0"/>
          <w:marRight w:val="0"/>
          <w:marTop w:val="0"/>
          <w:marBottom w:val="0"/>
          <w:divBdr>
            <w:top w:val="none" w:sz="0" w:space="0" w:color="auto"/>
            <w:left w:val="none" w:sz="0" w:space="0" w:color="auto"/>
            <w:bottom w:val="none" w:sz="0" w:space="0" w:color="auto"/>
            <w:right w:val="none" w:sz="0" w:space="0" w:color="auto"/>
          </w:divBdr>
          <w:divsChild>
            <w:div w:id="5908712">
              <w:marLeft w:val="0"/>
              <w:marRight w:val="0"/>
              <w:marTop w:val="0"/>
              <w:marBottom w:val="0"/>
              <w:divBdr>
                <w:top w:val="none" w:sz="0" w:space="0" w:color="auto"/>
                <w:left w:val="none" w:sz="0" w:space="0" w:color="auto"/>
                <w:bottom w:val="none" w:sz="0" w:space="0" w:color="auto"/>
                <w:right w:val="none" w:sz="0" w:space="0" w:color="auto"/>
              </w:divBdr>
            </w:div>
            <w:div w:id="48921230">
              <w:marLeft w:val="0"/>
              <w:marRight w:val="0"/>
              <w:marTop w:val="0"/>
              <w:marBottom w:val="0"/>
              <w:divBdr>
                <w:top w:val="none" w:sz="0" w:space="0" w:color="auto"/>
                <w:left w:val="none" w:sz="0" w:space="0" w:color="auto"/>
                <w:bottom w:val="none" w:sz="0" w:space="0" w:color="auto"/>
                <w:right w:val="none" w:sz="0" w:space="0" w:color="auto"/>
              </w:divBdr>
            </w:div>
            <w:div w:id="127020843">
              <w:marLeft w:val="0"/>
              <w:marRight w:val="0"/>
              <w:marTop w:val="0"/>
              <w:marBottom w:val="0"/>
              <w:divBdr>
                <w:top w:val="none" w:sz="0" w:space="0" w:color="auto"/>
                <w:left w:val="none" w:sz="0" w:space="0" w:color="auto"/>
                <w:bottom w:val="none" w:sz="0" w:space="0" w:color="auto"/>
                <w:right w:val="none" w:sz="0" w:space="0" w:color="auto"/>
              </w:divBdr>
            </w:div>
            <w:div w:id="180238991">
              <w:marLeft w:val="0"/>
              <w:marRight w:val="0"/>
              <w:marTop w:val="0"/>
              <w:marBottom w:val="0"/>
              <w:divBdr>
                <w:top w:val="none" w:sz="0" w:space="0" w:color="auto"/>
                <w:left w:val="none" w:sz="0" w:space="0" w:color="auto"/>
                <w:bottom w:val="none" w:sz="0" w:space="0" w:color="auto"/>
                <w:right w:val="none" w:sz="0" w:space="0" w:color="auto"/>
              </w:divBdr>
            </w:div>
            <w:div w:id="285817785">
              <w:marLeft w:val="0"/>
              <w:marRight w:val="0"/>
              <w:marTop w:val="0"/>
              <w:marBottom w:val="0"/>
              <w:divBdr>
                <w:top w:val="none" w:sz="0" w:space="0" w:color="auto"/>
                <w:left w:val="none" w:sz="0" w:space="0" w:color="auto"/>
                <w:bottom w:val="none" w:sz="0" w:space="0" w:color="auto"/>
                <w:right w:val="none" w:sz="0" w:space="0" w:color="auto"/>
              </w:divBdr>
            </w:div>
            <w:div w:id="298415082">
              <w:marLeft w:val="0"/>
              <w:marRight w:val="0"/>
              <w:marTop w:val="0"/>
              <w:marBottom w:val="0"/>
              <w:divBdr>
                <w:top w:val="none" w:sz="0" w:space="0" w:color="auto"/>
                <w:left w:val="none" w:sz="0" w:space="0" w:color="auto"/>
                <w:bottom w:val="none" w:sz="0" w:space="0" w:color="auto"/>
                <w:right w:val="none" w:sz="0" w:space="0" w:color="auto"/>
              </w:divBdr>
            </w:div>
            <w:div w:id="381180142">
              <w:marLeft w:val="0"/>
              <w:marRight w:val="0"/>
              <w:marTop w:val="0"/>
              <w:marBottom w:val="0"/>
              <w:divBdr>
                <w:top w:val="none" w:sz="0" w:space="0" w:color="auto"/>
                <w:left w:val="none" w:sz="0" w:space="0" w:color="auto"/>
                <w:bottom w:val="none" w:sz="0" w:space="0" w:color="auto"/>
                <w:right w:val="none" w:sz="0" w:space="0" w:color="auto"/>
              </w:divBdr>
            </w:div>
            <w:div w:id="565648640">
              <w:marLeft w:val="0"/>
              <w:marRight w:val="0"/>
              <w:marTop w:val="0"/>
              <w:marBottom w:val="0"/>
              <w:divBdr>
                <w:top w:val="none" w:sz="0" w:space="0" w:color="auto"/>
                <w:left w:val="none" w:sz="0" w:space="0" w:color="auto"/>
                <w:bottom w:val="none" w:sz="0" w:space="0" w:color="auto"/>
                <w:right w:val="none" w:sz="0" w:space="0" w:color="auto"/>
              </w:divBdr>
            </w:div>
            <w:div w:id="600722741">
              <w:marLeft w:val="0"/>
              <w:marRight w:val="0"/>
              <w:marTop w:val="0"/>
              <w:marBottom w:val="0"/>
              <w:divBdr>
                <w:top w:val="none" w:sz="0" w:space="0" w:color="auto"/>
                <w:left w:val="none" w:sz="0" w:space="0" w:color="auto"/>
                <w:bottom w:val="none" w:sz="0" w:space="0" w:color="auto"/>
                <w:right w:val="none" w:sz="0" w:space="0" w:color="auto"/>
              </w:divBdr>
            </w:div>
            <w:div w:id="761341174">
              <w:marLeft w:val="0"/>
              <w:marRight w:val="0"/>
              <w:marTop w:val="0"/>
              <w:marBottom w:val="0"/>
              <w:divBdr>
                <w:top w:val="none" w:sz="0" w:space="0" w:color="auto"/>
                <w:left w:val="none" w:sz="0" w:space="0" w:color="auto"/>
                <w:bottom w:val="none" w:sz="0" w:space="0" w:color="auto"/>
                <w:right w:val="none" w:sz="0" w:space="0" w:color="auto"/>
              </w:divBdr>
            </w:div>
            <w:div w:id="1017082585">
              <w:marLeft w:val="0"/>
              <w:marRight w:val="0"/>
              <w:marTop w:val="0"/>
              <w:marBottom w:val="0"/>
              <w:divBdr>
                <w:top w:val="none" w:sz="0" w:space="0" w:color="auto"/>
                <w:left w:val="none" w:sz="0" w:space="0" w:color="auto"/>
                <w:bottom w:val="none" w:sz="0" w:space="0" w:color="auto"/>
                <w:right w:val="none" w:sz="0" w:space="0" w:color="auto"/>
              </w:divBdr>
            </w:div>
            <w:div w:id="1059673184">
              <w:marLeft w:val="0"/>
              <w:marRight w:val="0"/>
              <w:marTop w:val="0"/>
              <w:marBottom w:val="0"/>
              <w:divBdr>
                <w:top w:val="none" w:sz="0" w:space="0" w:color="auto"/>
                <w:left w:val="none" w:sz="0" w:space="0" w:color="auto"/>
                <w:bottom w:val="none" w:sz="0" w:space="0" w:color="auto"/>
                <w:right w:val="none" w:sz="0" w:space="0" w:color="auto"/>
              </w:divBdr>
            </w:div>
            <w:div w:id="1294212626">
              <w:marLeft w:val="0"/>
              <w:marRight w:val="0"/>
              <w:marTop w:val="0"/>
              <w:marBottom w:val="0"/>
              <w:divBdr>
                <w:top w:val="none" w:sz="0" w:space="0" w:color="auto"/>
                <w:left w:val="none" w:sz="0" w:space="0" w:color="auto"/>
                <w:bottom w:val="none" w:sz="0" w:space="0" w:color="auto"/>
                <w:right w:val="none" w:sz="0" w:space="0" w:color="auto"/>
              </w:divBdr>
            </w:div>
            <w:div w:id="1385833954">
              <w:marLeft w:val="0"/>
              <w:marRight w:val="0"/>
              <w:marTop w:val="0"/>
              <w:marBottom w:val="0"/>
              <w:divBdr>
                <w:top w:val="none" w:sz="0" w:space="0" w:color="auto"/>
                <w:left w:val="none" w:sz="0" w:space="0" w:color="auto"/>
                <w:bottom w:val="none" w:sz="0" w:space="0" w:color="auto"/>
                <w:right w:val="none" w:sz="0" w:space="0" w:color="auto"/>
              </w:divBdr>
            </w:div>
            <w:div w:id="1417552734">
              <w:marLeft w:val="0"/>
              <w:marRight w:val="0"/>
              <w:marTop w:val="0"/>
              <w:marBottom w:val="0"/>
              <w:divBdr>
                <w:top w:val="none" w:sz="0" w:space="0" w:color="auto"/>
                <w:left w:val="none" w:sz="0" w:space="0" w:color="auto"/>
                <w:bottom w:val="none" w:sz="0" w:space="0" w:color="auto"/>
                <w:right w:val="none" w:sz="0" w:space="0" w:color="auto"/>
              </w:divBdr>
            </w:div>
            <w:div w:id="1448310126">
              <w:marLeft w:val="0"/>
              <w:marRight w:val="0"/>
              <w:marTop w:val="0"/>
              <w:marBottom w:val="0"/>
              <w:divBdr>
                <w:top w:val="none" w:sz="0" w:space="0" w:color="auto"/>
                <w:left w:val="none" w:sz="0" w:space="0" w:color="auto"/>
                <w:bottom w:val="none" w:sz="0" w:space="0" w:color="auto"/>
                <w:right w:val="none" w:sz="0" w:space="0" w:color="auto"/>
              </w:divBdr>
            </w:div>
            <w:div w:id="1453865101">
              <w:marLeft w:val="0"/>
              <w:marRight w:val="0"/>
              <w:marTop w:val="0"/>
              <w:marBottom w:val="0"/>
              <w:divBdr>
                <w:top w:val="none" w:sz="0" w:space="0" w:color="auto"/>
                <w:left w:val="none" w:sz="0" w:space="0" w:color="auto"/>
                <w:bottom w:val="none" w:sz="0" w:space="0" w:color="auto"/>
                <w:right w:val="none" w:sz="0" w:space="0" w:color="auto"/>
              </w:divBdr>
            </w:div>
            <w:div w:id="1625623110">
              <w:marLeft w:val="0"/>
              <w:marRight w:val="0"/>
              <w:marTop w:val="0"/>
              <w:marBottom w:val="0"/>
              <w:divBdr>
                <w:top w:val="none" w:sz="0" w:space="0" w:color="auto"/>
                <w:left w:val="none" w:sz="0" w:space="0" w:color="auto"/>
                <w:bottom w:val="none" w:sz="0" w:space="0" w:color="auto"/>
                <w:right w:val="none" w:sz="0" w:space="0" w:color="auto"/>
              </w:divBdr>
            </w:div>
            <w:div w:id="1902136584">
              <w:marLeft w:val="0"/>
              <w:marRight w:val="0"/>
              <w:marTop w:val="0"/>
              <w:marBottom w:val="0"/>
              <w:divBdr>
                <w:top w:val="none" w:sz="0" w:space="0" w:color="auto"/>
                <w:left w:val="none" w:sz="0" w:space="0" w:color="auto"/>
                <w:bottom w:val="none" w:sz="0" w:space="0" w:color="auto"/>
                <w:right w:val="none" w:sz="0" w:space="0" w:color="auto"/>
              </w:divBdr>
            </w:div>
            <w:div w:id="19515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2887">
      <w:bodyDiv w:val="1"/>
      <w:marLeft w:val="0"/>
      <w:marRight w:val="0"/>
      <w:marTop w:val="0"/>
      <w:marBottom w:val="0"/>
      <w:divBdr>
        <w:top w:val="none" w:sz="0" w:space="0" w:color="auto"/>
        <w:left w:val="none" w:sz="0" w:space="0" w:color="auto"/>
        <w:bottom w:val="none" w:sz="0" w:space="0" w:color="auto"/>
        <w:right w:val="none" w:sz="0" w:space="0" w:color="auto"/>
      </w:divBdr>
      <w:divsChild>
        <w:div w:id="544678745">
          <w:marLeft w:val="0"/>
          <w:marRight w:val="0"/>
          <w:marTop w:val="0"/>
          <w:marBottom w:val="0"/>
          <w:divBdr>
            <w:top w:val="none" w:sz="0" w:space="0" w:color="auto"/>
            <w:left w:val="none" w:sz="0" w:space="0" w:color="auto"/>
            <w:bottom w:val="none" w:sz="0" w:space="0" w:color="auto"/>
            <w:right w:val="none" w:sz="0" w:space="0" w:color="auto"/>
          </w:divBdr>
          <w:divsChild>
            <w:div w:id="13389865">
              <w:marLeft w:val="0"/>
              <w:marRight w:val="0"/>
              <w:marTop w:val="0"/>
              <w:marBottom w:val="0"/>
              <w:divBdr>
                <w:top w:val="none" w:sz="0" w:space="0" w:color="auto"/>
                <w:left w:val="none" w:sz="0" w:space="0" w:color="auto"/>
                <w:bottom w:val="none" w:sz="0" w:space="0" w:color="auto"/>
                <w:right w:val="none" w:sz="0" w:space="0" w:color="auto"/>
              </w:divBdr>
            </w:div>
            <w:div w:id="52043224">
              <w:marLeft w:val="0"/>
              <w:marRight w:val="0"/>
              <w:marTop w:val="0"/>
              <w:marBottom w:val="0"/>
              <w:divBdr>
                <w:top w:val="none" w:sz="0" w:space="0" w:color="auto"/>
                <w:left w:val="none" w:sz="0" w:space="0" w:color="auto"/>
                <w:bottom w:val="none" w:sz="0" w:space="0" w:color="auto"/>
                <w:right w:val="none" w:sz="0" w:space="0" w:color="auto"/>
              </w:divBdr>
            </w:div>
            <w:div w:id="77946600">
              <w:marLeft w:val="0"/>
              <w:marRight w:val="0"/>
              <w:marTop w:val="0"/>
              <w:marBottom w:val="0"/>
              <w:divBdr>
                <w:top w:val="none" w:sz="0" w:space="0" w:color="auto"/>
                <w:left w:val="none" w:sz="0" w:space="0" w:color="auto"/>
                <w:bottom w:val="none" w:sz="0" w:space="0" w:color="auto"/>
                <w:right w:val="none" w:sz="0" w:space="0" w:color="auto"/>
              </w:divBdr>
            </w:div>
            <w:div w:id="114447121">
              <w:marLeft w:val="0"/>
              <w:marRight w:val="0"/>
              <w:marTop w:val="0"/>
              <w:marBottom w:val="0"/>
              <w:divBdr>
                <w:top w:val="none" w:sz="0" w:space="0" w:color="auto"/>
                <w:left w:val="none" w:sz="0" w:space="0" w:color="auto"/>
                <w:bottom w:val="none" w:sz="0" w:space="0" w:color="auto"/>
                <w:right w:val="none" w:sz="0" w:space="0" w:color="auto"/>
              </w:divBdr>
            </w:div>
            <w:div w:id="256914552">
              <w:marLeft w:val="0"/>
              <w:marRight w:val="0"/>
              <w:marTop w:val="0"/>
              <w:marBottom w:val="0"/>
              <w:divBdr>
                <w:top w:val="none" w:sz="0" w:space="0" w:color="auto"/>
                <w:left w:val="none" w:sz="0" w:space="0" w:color="auto"/>
                <w:bottom w:val="none" w:sz="0" w:space="0" w:color="auto"/>
                <w:right w:val="none" w:sz="0" w:space="0" w:color="auto"/>
              </w:divBdr>
            </w:div>
            <w:div w:id="320429939">
              <w:marLeft w:val="0"/>
              <w:marRight w:val="0"/>
              <w:marTop w:val="0"/>
              <w:marBottom w:val="0"/>
              <w:divBdr>
                <w:top w:val="none" w:sz="0" w:space="0" w:color="auto"/>
                <w:left w:val="none" w:sz="0" w:space="0" w:color="auto"/>
                <w:bottom w:val="none" w:sz="0" w:space="0" w:color="auto"/>
                <w:right w:val="none" w:sz="0" w:space="0" w:color="auto"/>
              </w:divBdr>
            </w:div>
            <w:div w:id="338702214">
              <w:marLeft w:val="0"/>
              <w:marRight w:val="0"/>
              <w:marTop w:val="0"/>
              <w:marBottom w:val="0"/>
              <w:divBdr>
                <w:top w:val="none" w:sz="0" w:space="0" w:color="auto"/>
                <w:left w:val="none" w:sz="0" w:space="0" w:color="auto"/>
                <w:bottom w:val="none" w:sz="0" w:space="0" w:color="auto"/>
                <w:right w:val="none" w:sz="0" w:space="0" w:color="auto"/>
              </w:divBdr>
            </w:div>
            <w:div w:id="421494424">
              <w:marLeft w:val="0"/>
              <w:marRight w:val="0"/>
              <w:marTop w:val="0"/>
              <w:marBottom w:val="0"/>
              <w:divBdr>
                <w:top w:val="none" w:sz="0" w:space="0" w:color="auto"/>
                <w:left w:val="none" w:sz="0" w:space="0" w:color="auto"/>
                <w:bottom w:val="none" w:sz="0" w:space="0" w:color="auto"/>
                <w:right w:val="none" w:sz="0" w:space="0" w:color="auto"/>
              </w:divBdr>
            </w:div>
            <w:div w:id="427699015">
              <w:marLeft w:val="0"/>
              <w:marRight w:val="0"/>
              <w:marTop w:val="0"/>
              <w:marBottom w:val="0"/>
              <w:divBdr>
                <w:top w:val="none" w:sz="0" w:space="0" w:color="auto"/>
                <w:left w:val="none" w:sz="0" w:space="0" w:color="auto"/>
                <w:bottom w:val="none" w:sz="0" w:space="0" w:color="auto"/>
                <w:right w:val="none" w:sz="0" w:space="0" w:color="auto"/>
              </w:divBdr>
            </w:div>
            <w:div w:id="463694594">
              <w:marLeft w:val="0"/>
              <w:marRight w:val="0"/>
              <w:marTop w:val="0"/>
              <w:marBottom w:val="0"/>
              <w:divBdr>
                <w:top w:val="none" w:sz="0" w:space="0" w:color="auto"/>
                <w:left w:val="none" w:sz="0" w:space="0" w:color="auto"/>
                <w:bottom w:val="none" w:sz="0" w:space="0" w:color="auto"/>
                <w:right w:val="none" w:sz="0" w:space="0" w:color="auto"/>
              </w:divBdr>
            </w:div>
            <w:div w:id="480197814">
              <w:marLeft w:val="0"/>
              <w:marRight w:val="0"/>
              <w:marTop w:val="0"/>
              <w:marBottom w:val="0"/>
              <w:divBdr>
                <w:top w:val="none" w:sz="0" w:space="0" w:color="auto"/>
                <w:left w:val="none" w:sz="0" w:space="0" w:color="auto"/>
                <w:bottom w:val="none" w:sz="0" w:space="0" w:color="auto"/>
                <w:right w:val="none" w:sz="0" w:space="0" w:color="auto"/>
              </w:divBdr>
            </w:div>
            <w:div w:id="550118722">
              <w:marLeft w:val="0"/>
              <w:marRight w:val="0"/>
              <w:marTop w:val="0"/>
              <w:marBottom w:val="0"/>
              <w:divBdr>
                <w:top w:val="none" w:sz="0" w:space="0" w:color="auto"/>
                <w:left w:val="none" w:sz="0" w:space="0" w:color="auto"/>
                <w:bottom w:val="none" w:sz="0" w:space="0" w:color="auto"/>
                <w:right w:val="none" w:sz="0" w:space="0" w:color="auto"/>
              </w:divBdr>
            </w:div>
            <w:div w:id="658270187">
              <w:marLeft w:val="0"/>
              <w:marRight w:val="0"/>
              <w:marTop w:val="0"/>
              <w:marBottom w:val="0"/>
              <w:divBdr>
                <w:top w:val="none" w:sz="0" w:space="0" w:color="auto"/>
                <w:left w:val="none" w:sz="0" w:space="0" w:color="auto"/>
                <w:bottom w:val="none" w:sz="0" w:space="0" w:color="auto"/>
                <w:right w:val="none" w:sz="0" w:space="0" w:color="auto"/>
              </w:divBdr>
            </w:div>
            <w:div w:id="766536859">
              <w:marLeft w:val="0"/>
              <w:marRight w:val="0"/>
              <w:marTop w:val="0"/>
              <w:marBottom w:val="0"/>
              <w:divBdr>
                <w:top w:val="none" w:sz="0" w:space="0" w:color="auto"/>
                <w:left w:val="none" w:sz="0" w:space="0" w:color="auto"/>
                <w:bottom w:val="none" w:sz="0" w:space="0" w:color="auto"/>
                <w:right w:val="none" w:sz="0" w:space="0" w:color="auto"/>
              </w:divBdr>
            </w:div>
            <w:div w:id="848057584">
              <w:marLeft w:val="0"/>
              <w:marRight w:val="0"/>
              <w:marTop w:val="0"/>
              <w:marBottom w:val="0"/>
              <w:divBdr>
                <w:top w:val="none" w:sz="0" w:space="0" w:color="auto"/>
                <w:left w:val="none" w:sz="0" w:space="0" w:color="auto"/>
                <w:bottom w:val="none" w:sz="0" w:space="0" w:color="auto"/>
                <w:right w:val="none" w:sz="0" w:space="0" w:color="auto"/>
              </w:divBdr>
            </w:div>
            <w:div w:id="975721942">
              <w:marLeft w:val="0"/>
              <w:marRight w:val="0"/>
              <w:marTop w:val="0"/>
              <w:marBottom w:val="0"/>
              <w:divBdr>
                <w:top w:val="none" w:sz="0" w:space="0" w:color="auto"/>
                <w:left w:val="none" w:sz="0" w:space="0" w:color="auto"/>
                <w:bottom w:val="none" w:sz="0" w:space="0" w:color="auto"/>
                <w:right w:val="none" w:sz="0" w:space="0" w:color="auto"/>
              </w:divBdr>
            </w:div>
            <w:div w:id="990988310">
              <w:marLeft w:val="0"/>
              <w:marRight w:val="0"/>
              <w:marTop w:val="0"/>
              <w:marBottom w:val="0"/>
              <w:divBdr>
                <w:top w:val="none" w:sz="0" w:space="0" w:color="auto"/>
                <w:left w:val="none" w:sz="0" w:space="0" w:color="auto"/>
                <w:bottom w:val="none" w:sz="0" w:space="0" w:color="auto"/>
                <w:right w:val="none" w:sz="0" w:space="0" w:color="auto"/>
              </w:divBdr>
            </w:div>
            <w:div w:id="1006127810">
              <w:marLeft w:val="0"/>
              <w:marRight w:val="0"/>
              <w:marTop w:val="0"/>
              <w:marBottom w:val="0"/>
              <w:divBdr>
                <w:top w:val="none" w:sz="0" w:space="0" w:color="auto"/>
                <w:left w:val="none" w:sz="0" w:space="0" w:color="auto"/>
                <w:bottom w:val="none" w:sz="0" w:space="0" w:color="auto"/>
                <w:right w:val="none" w:sz="0" w:space="0" w:color="auto"/>
              </w:divBdr>
            </w:div>
            <w:div w:id="1102261027">
              <w:marLeft w:val="0"/>
              <w:marRight w:val="0"/>
              <w:marTop w:val="0"/>
              <w:marBottom w:val="0"/>
              <w:divBdr>
                <w:top w:val="none" w:sz="0" w:space="0" w:color="auto"/>
                <w:left w:val="none" w:sz="0" w:space="0" w:color="auto"/>
                <w:bottom w:val="none" w:sz="0" w:space="0" w:color="auto"/>
                <w:right w:val="none" w:sz="0" w:space="0" w:color="auto"/>
              </w:divBdr>
            </w:div>
            <w:div w:id="1155413391">
              <w:marLeft w:val="0"/>
              <w:marRight w:val="0"/>
              <w:marTop w:val="0"/>
              <w:marBottom w:val="0"/>
              <w:divBdr>
                <w:top w:val="none" w:sz="0" w:space="0" w:color="auto"/>
                <w:left w:val="none" w:sz="0" w:space="0" w:color="auto"/>
                <w:bottom w:val="none" w:sz="0" w:space="0" w:color="auto"/>
                <w:right w:val="none" w:sz="0" w:space="0" w:color="auto"/>
              </w:divBdr>
            </w:div>
            <w:div w:id="1182549150">
              <w:marLeft w:val="0"/>
              <w:marRight w:val="0"/>
              <w:marTop w:val="0"/>
              <w:marBottom w:val="0"/>
              <w:divBdr>
                <w:top w:val="none" w:sz="0" w:space="0" w:color="auto"/>
                <w:left w:val="none" w:sz="0" w:space="0" w:color="auto"/>
                <w:bottom w:val="none" w:sz="0" w:space="0" w:color="auto"/>
                <w:right w:val="none" w:sz="0" w:space="0" w:color="auto"/>
              </w:divBdr>
            </w:div>
            <w:div w:id="1291743137">
              <w:marLeft w:val="0"/>
              <w:marRight w:val="0"/>
              <w:marTop w:val="0"/>
              <w:marBottom w:val="0"/>
              <w:divBdr>
                <w:top w:val="none" w:sz="0" w:space="0" w:color="auto"/>
                <w:left w:val="none" w:sz="0" w:space="0" w:color="auto"/>
                <w:bottom w:val="none" w:sz="0" w:space="0" w:color="auto"/>
                <w:right w:val="none" w:sz="0" w:space="0" w:color="auto"/>
              </w:divBdr>
            </w:div>
            <w:div w:id="1310013724">
              <w:marLeft w:val="0"/>
              <w:marRight w:val="0"/>
              <w:marTop w:val="0"/>
              <w:marBottom w:val="0"/>
              <w:divBdr>
                <w:top w:val="none" w:sz="0" w:space="0" w:color="auto"/>
                <w:left w:val="none" w:sz="0" w:space="0" w:color="auto"/>
                <w:bottom w:val="none" w:sz="0" w:space="0" w:color="auto"/>
                <w:right w:val="none" w:sz="0" w:space="0" w:color="auto"/>
              </w:divBdr>
            </w:div>
            <w:div w:id="1311666674">
              <w:marLeft w:val="0"/>
              <w:marRight w:val="0"/>
              <w:marTop w:val="0"/>
              <w:marBottom w:val="0"/>
              <w:divBdr>
                <w:top w:val="none" w:sz="0" w:space="0" w:color="auto"/>
                <w:left w:val="none" w:sz="0" w:space="0" w:color="auto"/>
                <w:bottom w:val="none" w:sz="0" w:space="0" w:color="auto"/>
                <w:right w:val="none" w:sz="0" w:space="0" w:color="auto"/>
              </w:divBdr>
            </w:div>
            <w:div w:id="1368606525">
              <w:marLeft w:val="0"/>
              <w:marRight w:val="0"/>
              <w:marTop w:val="0"/>
              <w:marBottom w:val="0"/>
              <w:divBdr>
                <w:top w:val="none" w:sz="0" w:space="0" w:color="auto"/>
                <w:left w:val="none" w:sz="0" w:space="0" w:color="auto"/>
                <w:bottom w:val="none" w:sz="0" w:space="0" w:color="auto"/>
                <w:right w:val="none" w:sz="0" w:space="0" w:color="auto"/>
              </w:divBdr>
            </w:div>
            <w:div w:id="1456682864">
              <w:marLeft w:val="0"/>
              <w:marRight w:val="0"/>
              <w:marTop w:val="0"/>
              <w:marBottom w:val="0"/>
              <w:divBdr>
                <w:top w:val="none" w:sz="0" w:space="0" w:color="auto"/>
                <w:left w:val="none" w:sz="0" w:space="0" w:color="auto"/>
                <w:bottom w:val="none" w:sz="0" w:space="0" w:color="auto"/>
                <w:right w:val="none" w:sz="0" w:space="0" w:color="auto"/>
              </w:divBdr>
            </w:div>
            <w:div w:id="1467892654">
              <w:marLeft w:val="0"/>
              <w:marRight w:val="0"/>
              <w:marTop w:val="0"/>
              <w:marBottom w:val="0"/>
              <w:divBdr>
                <w:top w:val="none" w:sz="0" w:space="0" w:color="auto"/>
                <w:left w:val="none" w:sz="0" w:space="0" w:color="auto"/>
                <w:bottom w:val="none" w:sz="0" w:space="0" w:color="auto"/>
                <w:right w:val="none" w:sz="0" w:space="0" w:color="auto"/>
              </w:divBdr>
            </w:div>
            <w:div w:id="1485006838">
              <w:marLeft w:val="0"/>
              <w:marRight w:val="0"/>
              <w:marTop w:val="0"/>
              <w:marBottom w:val="0"/>
              <w:divBdr>
                <w:top w:val="none" w:sz="0" w:space="0" w:color="auto"/>
                <w:left w:val="none" w:sz="0" w:space="0" w:color="auto"/>
                <w:bottom w:val="none" w:sz="0" w:space="0" w:color="auto"/>
                <w:right w:val="none" w:sz="0" w:space="0" w:color="auto"/>
              </w:divBdr>
            </w:div>
            <w:div w:id="1512186620">
              <w:marLeft w:val="0"/>
              <w:marRight w:val="0"/>
              <w:marTop w:val="0"/>
              <w:marBottom w:val="0"/>
              <w:divBdr>
                <w:top w:val="none" w:sz="0" w:space="0" w:color="auto"/>
                <w:left w:val="none" w:sz="0" w:space="0" w:color="auto"/>
                <w:bottom w:val="none" w:sz="0" w:space="0" w:color="auto"/>
                <w:right w:val="none" w:sz="0" w:space="0" w:color="auto"/>
              </w:divBdr>
            </w:div>
            <w:div w:id="1560626651">
              <w:marLeft w:val="0"/>
              <w:marRight w:val="0"/>
              <w:marTop w:val="0"/>
              <w:marBottom w:val="0"/>
              <w:divBdr>
                <w:top w:val="none" w:sz="0" w:space="0" w:color="auto"/>
                <w:left w:val="none" w:sz="0" w:space="0" w:color="auto"/>
                <w:bottom w:val="none" w:sz="0" w:space="0" w:color="auto"/>
                <w:right w:val="none" w:sz="0" w:space="0" w:color="auto"/>
              </w:divBdr>
            </w:div>
            <w:div w:id="1560749607">
              <w:marLeft w:val="0"/>
              <w:marRight w:val="0"/>
              <w:marTop w:val="0"/>
              <w:marBottom w:val="0"/>
              <w:divBdr>
                <w:top w:val="none" w:sz="0" w:space="0" w:color="auto"/>
                <w:left w:val="none" w:sz="0" w:space="0" w:color="auto"/>
                <w:bottom w:val="none" w:sz="0" w:space="0" w:color="auto"/>
                <w:right w:val="none" w:sz="0" w:space="0" w:color="auto"/>
              </w:divBdr>
            </w:div>
            <w:div w:id="1689527121">
              <w:marLeft w:val="0"/>
              <w:marRight w:val="0"/>
              <w:marTop w:val="0"/>
              <w:marBottom w:val="0"/>
              <w:divBdr>
                <w:top w:val="none" w:sz="0" w:space="0" w:color="auto"/>
                <w:left w:val="none" w:sz="0" w:space="0" w:color="auto"/>
                <w:bottom w:val="none" w:sz="0" w:space="0" w:color="auto"/>
                <w:right w:val="none" w:sz="0" w:space="0" w:color="auto"/>
              </w:divBdr>
            </w:div>
            <w:div w:id="1708335313">
              <w:marLeft w:val="0"/>
              <w:marRight w:val="0"/>
              <w:marTop w:val="0"/>
              <w:marBottom w:val="0"/>
              <w:divBdr>
                <w:top w:val="none" w:sz="0" w:space="0" w:color="auto"/>
                <w:left w:val="none" w:sz="0" w:space="0" w:color="auto"/>
                <w:bottom w:val="none" w:sz="0" w:space="0" w:color="auto"/>
                <w:right w:val="none" w:sz="0" w:space="0" w:color="auto"/>
              </w:divBdr>
            </w:div>
            <w:div w:id="1785536280">
              <w:marLeft w:val="0"/>
              <w:marRight w:val="0"/>
              <w:marTop w:val="0"/>
              <w:marBottom w:val="0"/>
              <w:divBdr>
                <w:top w:val="none" w:sz="0" w:space="0" w:color="auto"/>
                <w:left w:val="none" w:sz="0" w:space="0" w:color="auto"/>
                <w:bottom w:val="none" w:sz="0" w:space="0" w:color="auto"/>
                <w:right w:val="none" w:sz="0" w:space="0" w:color="auto"/>
              </w:divBdr>
            </w:div>
            <w:div w:id="1838887203">
              <w:marLeft w:val="0"/>
              <w:marRight w:val="0"/>
              <w:marTop w:val="0"/>
              <w:marBottom w:val="0"/>
              <w:divBdr>
                <w:top w:val="none" w:sz="0" w:space="0" w:color="auto"/>
                <w:left w:val="none" w:sz="0" w:space="0" w:color="auto"/>
                <w:bottom w:val="none" w:sz="0" w:space="0" w:color="auto"/>
                <w:right w:val="none" w:sz="0" w:space="0" w:color="auto"/>
              </w:divBdr>
            </w:div>
            <w:div w:id="1879660361">
              <w:marLeft w:val="0"/>
              <w:marRight w:val="0"/>
              <w:marTop w:val="0"/>
              <w:marBottom w:val="0"/>
              <w:divBdr>
                <w:top w:val="none" w:sz="0" w:space="0" w:color="auto"/>
                <w:left w:val="none" w:sz="0" w:space="0" w:color="auto"/>
                <w:bottom w:val="none" w:sz="0" w:space="0" w:color="auto"/>
                <w:right w:val="none" w:sz="0" w:space="0" w:color="auto"/>
              </w:divBdr>
            </w:div>
            <w:div w:id="1987666363">
              <w:marLeft w:val="0"/>
              <w:marRight w:val="0"/>
              <w:marTop w:val="0"/>
              <w:marBottom w:val="0"/>
              <w:divBdr>
                <w:top w:val="none" w:sz="0" w:space="0" w:color="auto"/>
                <w:left w:val="none" w:sz="0" w:space="0" w:color="auto"/>
                <w:bottom w:val="none" w:sz="0" w:space="0" w:color="auto"/>
                <w:right w:val="none" w:sz="0" w:space="0" w:color="auto"/>
              </w:divBdr>
            </w:div>
            <w:div w:id="2019044522">
              <w:marLeft w:val="0"/>
              <w:marRight w:val="0"/>
              <w:marTop w:val="0"/>
              <w:marBottom w:val="0"/>
              <w:divBdr>
                <w:top w:val="none" w:sz="0" w:space="0" w:color="auto"/>
                <w:left w:val="none" w:sz="0" w:space="0" w:color="auto"/>
                <w:bottom w:val="none" w:sz="0" w:space="0" w:color="auto"/>
                <w:right w:val="none" w:sz="0" w:space="0" w:color="auto"/>
              </w:divBdr>
            </w:div>
            <w:div w:id="2022658962">
              <w:marLeft w:val="0"/>
              <w:marRight w:val="0"/>
              <w:marTop w:val="0"/>
              <w:marBottom w:val="0"/>
              <w:divBdr>
                <w:top w:val="none" w:sz="0" w:space="0" w:color="auto"/>
                <w:left w:val="none" w:sz="0" w:space="0" w:color="auto"/>
                <w:bottom w:val="none" w:sz="0" w:space="0" w:color="auto"/>
                <w:right w:val="none" w:sz="0" w:space="0" w:color="auto"/>
              </w:divBdr>
            </w:div>
            <w:div w:id="2040082551">
              <w:marLeft w:val="0"/>
              <w:marRight w:val="0"/>
              <w:marTop w:val="0"/>
              <w:marBottom w:val="0"/>
              <w:divBdr>
                <w:top w:val="none" w:sz="0" w:space="0" w:color="auto"/>
                <w:left w:val="none" w:sz="0" w:space="0" w:color="auto"/>
                <w:bottom w:val="none" w:sz="0" w:space="0" w:color="auto"/>
                <w:right w:val="none" w:sz="0" w:space="0" w:color="auto"/>
              </w:divBdr>
            </w:div>
            <w:div w:id="2040542007">
              <w:marLeft w:val="0"/>
              <w:marRight w:val="0"/>
              <w:marTop w:val="0"/>
              <w:marBottom w:val="0"/>
              <w:divBdr>
                <w:top w:val="none" w:sz="0" w:space="0" w:color="auto"/>
                <w:left w:val="none" w:sz="0" w:space="0" w:color="auto"/>
                <w:bottom w:val="none" w:sz="0" w:space="0" w:color="auto"/>
                <w:right w:val="none" w:sz="0" w:space="0" w:color="auto"/>
              </w:divBdr>
            </w:div>
            <w:div w:id="2045934334">
              <w:marLeft w:val="0"/>
              <w:marRight w:val="0"/>
              <w:marTop w:val="0"/>
              <w:marBottom w:val="0"/>
              <w:divBdr>
                <w:top w:val="none" w:sz="0" w:space="0" w:color="auto"/>
                <w:left w:val="none" w:sz="0" w:space="0" w:color="auto"/>
                <w:bottom w:val="none" w:sz="0" w:space="0" w:color="auto"/>
                <w:right w:val="none" w:sz="0" w:space="0" w:color="auto"/>
              </w:divBdr>
            </w:div>
            <w:div w:id="2055154565">
              <w:marLeft w:val="0"/>
              <w:marRight w:val="0"/>
              <w:marTop w:val="0"/>
              <w:marBottom w:val="0"/>
              <w:divBdr>
                <w:top w:val="none" w:sz="0" w:space="0" w:color="auto"/>
                <w:left w:val="none" w:sz="0" w:space="0" w:color="auto"/>
                <w:bottom w:val="none" w:sz="0" w:space="0" w:color="auto"/>
                <w:right w:val="none" w:sz="0" w:space="0" w:color="auto"/>
              </w:divBdr>
            </w:div>
            <w:div w:id="2089844481">
              <w:marLeft w:val="0"/>
              <w:marRight w:val="0"/>
              <w:marTop w:val="0"/>
              <w:marBottom w:val="0"/>
              <w:divBdr>
                <w:top w:val="none" w:sz="0" w:space="0" w:color="auto"/>
                <w:left w:val="none" w:sz="0" w:space="0" w:color="auto"/>
                <w:bottom w:val="none" w:sz="0" w:space="0" w:color="auto"/>
                <w:right w:val="none" w:sz="0" w:space="0" w:color="auto"/>
              </w:divBdr>
            </w:div>
            <w:div w:id="2097289245">
              <w:marLeft w:val="0"/>
              <w:marRight w:val="0"/>
              <w:marTop w:val="0"/>
              <w:marBottom w:val="0"/>
              <w:divBdr>
                <w:top w:val="none" w:sz="0" w:space="0" w:color="auto"/>
                <w:left w:val="none" w:sz="0" w:space="0" w:color="auto"/>
                <w:bottom w:val="none" w:sz="0" w:space="0" w:color="auto"/>
                <w:right w:val="none" w:sz="0" w:space="0" w:color="auto"/>
              </w:divBdr>
            </w:div>
            <w:div w:id="211551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6743">
      <w:bodyDiv w:val="1"/>
      <w:marLeft w:val="0"/>
      <w:marRight w:val="0"/>
      <w:marTop w:val="0"/>
      <w:marBottom w:val="0"/>
      <w:divBdr>
        <w:top w:val="none" w:sz="0" w:space="0" w:color="auto"/>
        <w:left w:val="none" w:sz="0" w:space="0" w:color="auto"/>
        <w:bottom w:val="none" w:sz="0" w:space="0" w:color="auto"/>
        <w:right w:val="none" w:sz="0" w:space="0" w:color="auto"/>
      </w:divBdr>
      <w:divsChild>
        <w:div w:id="1775397596">
          <w:marLeft w:val="0"/>
          <w:marRight w:val="0"/>
          <w:marTop w:val="0"/>
          <w:marBottom w:val="0"/>
          <w:divBdr>
            <w:top w:val="none" w:sz="0" w:space="0" w:color="auto"/>
            <w:left w:val="none" w:sz="0" w:space="0" w:color="auto"/>
            <w:bottom w:val="none" w:sz="0" w:space="0" w:color="auto"/>
            <w:right w:val="none" w:sz="0" w:space="0" w:color="auto"/>
          </w:divBdr>
          <w:divsChild>
            <w:div w:id="85462517">
              <w:marLeft w:val="0"/>
              <w:marRight w:val="0"/>
              <w:marTop w:val="0"/>
              <w:marBottom w:val="0"/>
              <w:divBdr>
                <w:top w:val="none" w:sz="0" w:space="0" w:color="auto"/>
                <w:left w:val="none" w:sz="0" w:space="0" w:color="auto"/>
                <w:bottom w:val="none" w:sz="0" w:space="0" w:color="auto"/>
                <w:right w:val="none" w:sz="0" w:space="0" w:color="auto"/>
              </w:divBdr>
            </w:div>
            <w:div w:id="186679039">
              <w:marLeft w:val="0"/>
              <w:marRight w:val="0"/>
              <w:marTop w:val="0"/>
              <w:marBottom w:val="0"/>
              <w:divBdr>
                <w:top w:val="none" w:sz="0" w:space="0" w:color="auto"/>
                <w:left w:val="none" w:sz="0" w:space="0" w:color="auto"/>
                <w:bottom w:val="none" w:sz="0" w:space="0" w:color="auto"/>
                <w:right w:val="none" w:sz="0" w:space="0" w:color="auto"/>
              </w:divBdr>
            </w:div>
            <w:div w:id="261762713">
              <w:marLeft w:val="0"/>
              <w:marRight w:val="0"/>
              <w:marTop w:val="0"/>
              <w:marBottom w:val="0"/>
              <w:divBdr>
                <w:top w:val="none" w:sz="0" w:space="0" w:color="auto"/>
                <w:left w:val="none" w:sz="0" w:space="0" w:color="auto"/>
                <w:bottom w:val="none" w:sz="0" w:space="0" w:color="auto"/>
                <w:right w:val="none" w:sz="0" w:space="0" w:color="auto"/>
              </w:divBdr>
            </w:div>
            <w:div w:id="293291615">
              <w:marLeft w:val="0"/>
              <w:marRight w:val="0"/>
              <w:marTop w:val="0"/>
              <w:marBottom w:val="0"/>
              <w:divBdr>
                <w:top w:val="none" w:sz="0" w:space="0" w:color="auto"/>
                <w:left w:val="none" w:sz="0" w:space="0" w:color="auto"/>
                <w:bottom w:val="none" w:sz="0" w:space="0" w:color="auto"/>
                <w:right w:val="none" w:sz="0" w:space="0" w:color="auto"/>
              </w:divBdr>
            </w:div>
            <w:div w:id="297414644">
              <w:marLeft w:val="0"/>
              <w:marRight w:val="0"/>
              <w:marTop w:val="0"/>
              <w:marBottom w:val="0"/>
              <w:divBdr>
                <w:top w:val="none" w:sz="0" w:space="0" w:color="auto"/>
                <w:left w:val="none" w:sz="0" w:space="0" w:color="auto"/>
                <w:bottom w:val="none" w:sz="0" w:space="0" w:color="auto"/>
                <w:right w:val="none" w:sz="0" w:space="0" w:color="auto"/>
              </w:divBdr>
            </w:div>
            <w:div w:id="366880777">
              <w:marLeft w:val="0"/>
              <w:marRight w:val="0"/>
              <w:marTop w:val="0"/>
              <w:marBottom w:val="0"/>
              <w:divBdr>
                <w:top w:val="none" w:sz="0" w:space="0" w:color="auto"/>
                <w:left w:val="none" w:sz="0" w:space="0" w:color="auto"/>
                <w:bottom w:val="none" w:sz="0" w:space="0" w:color="auto"/>
                <w:right w:val="none" w:sz="0" w:space="0" w:color="auto"/>
              </w:divBdr>
            </w:div>
            <w:div w:id="398285906">
              <w:marLeft w:val="0"/>
              <w:marRight w:val="0"/>
              <w:marTop w:val="0"/>
              <w:marBottom w:val="0"/>
              <w:divBdr>
                <w:top w:val="none" w:sz="0" w:space="0" w:color="auto"/>
                <w:left w:val="none" w:sz="0" w:space="0" w:color="auto"/>
                <w:bottom w:val="none" w:sz="0" w:space="0" w:color="auto"/>
                <w:right w:val="none" w:sz="0" w:space="0" w:color="auto"/>
              </w:divBdr>
            </w:div>
            <w:div w:id="495803792">
              <w:marLeft w:val="0"/>
              <w:marRight w:val="0"/>
              <w:marTop w:val="0"/>
              <w:marBottom w:val="0"/>
              <w:divBdr>
                <w:top w:val="none" w:sz="0" w:space="0" w:color="auto"/>
                <w:left w:val="none" w:sz="0" w:space="0" w:color="auto"/>
                <w:bottom w:val="none" w:sz="0" w:space="0" w:color="auto"/>
                <w:right w:val="none" w:sz="0" w:space="0" w:color="auto"/>
              </w:divBdr>
            </w:div>
            <w:div w:id="532306282">
              <w:marLeft w:val="0"/>
              <w:marRight w:val="0"/>
              <w:marTop w:val="0"/>
              <w:marBottom w:val="0"/>
              <w:divBdr>
                <w:top w:val="none" w:sz="0" w:space="0" w:color="auto"/>
                <w:left w:val="none" w:sz="0" w:space="0" w:color="auto"/>
                <w:bottom w:val="none" w:sz="0" w:space="0" w:color="auto"/>
                <w:right w:val="none" w:sz="0" w:space="0" w:color="auto"/>
              </w:divBdr>
            </w:div>
            <w:div w:id="647520219">
              <w:marLeft w:val="0"/>
              <w:marRight w:val="0"/>
              <w:marTop w:val="0"/>
              <w:marBottom w:val="0"/>
              <w:divBdr>
                <w:top w:val="none" w:sz="0" w:space="0" w:color="auto"/>
                <w:left w:val="none" w:sz="0" w:space="0" w:color="auto"/>
                <w:bottom w:val="none" w:sz="0" w:space="0" w:color="auto"/>
                <w:right w:val="none" w:sz="0" w:space="0" w:color="auto"/>
              </w:divBdr>
            </w:div>
            <w:div w:id="788472925">
              <w:marLeft w:val="0"/>
              <w:marRight w:val="0"/>
              <w:marTop w:val="0"/>
              <w:marBottom w:val="0"/>
              <w:divBdr>
                <w:top w:val="none" w:sz="0" w:space="0" w:color="auto"/>
                <w:left w:val="none" w:sz="0" w:space="0" w:color="auto"/>
                <w:bottom w:val="none" w:sz="0" w:space="0" w:color="auto"/>
                <w:right w:val="none" w:sz="0" w:space="0" w:color="auto"/>
              </w:divBdr>
            </w:div>
            <w:div w:id="842012387">
              <w:marLeft w:val="0"/>
              <w:marRight w:val="0"/>
              <w:marTop w:val="0"/>
              <w:marBottom w:val="0"/>
              <w:divBdr>
                <w:top w:val="none" w:sz="0" w:space="0" w:color="auto"/>
                <w:left w:val="none" w:sz="0" w:space="0" w:color="auto"/>
                <w:bottom w:val="none" w:sz="0" w:space="0" w:color="auto"/>
                <w:right w:val="none" w:sz="0" w:space="0" w:color="auto"/>
              </w:divBdr>
            </w:div>
            <w:div w:id="873690562">
              <w:marLeft w:val="0"/>
              <w:marRight w:val="0"/>
              <w:marTop w:val="0"/>
              <w:marBottom w:val="0"/>
              <w:divBdr>
                <w:top w:val="none" w:sz="0" w:space="0" w:color="auto"/>
                <w:left w:val="none" w:sz="0" w:space="0" w:color="auto"/>
                <w:bottom w:val="none" w:sz="0" w:space="0" w:color="auto"/>
                <w:right w:val="none" w:sz="0" w:space="0" w:color="auto"/>
              </w:divBdr>
            </w:div>
            <w:div w:id="1233396725">
              <w:marLeft w:val="0"/>
              <w:marRight w:val="0"/>
              <w:marTop w:val="0"/>
              <w:marBottom w:val="0"/>
              <w:divBdr>
                <w:top w:val="none" w:sz="0" w:space="0" w:color="auto"/>
                <w:left w:val="none" w:sz="0" w:space="0" w:color="auto"/>
                <w:bottom w:val="none" w:sz="0" w:space="0" w:color="auto"/>
                <w:right w:val="none" w:sz="0" w:space="0" w:color="auto"/>
              </w:divBdr>
            </w:div>
            <w:div w:id="1234312181">
              <w:marLeft w:val="0"/>
              <w:marRight w:val="0"/>
              <w:marTop w:val="0"/>
              <w:marBottom w:val="0"/>
              <w:divBdr>
                <w:top w:val="none" w:sz="0" w:space="0" w:color="auto"/>
                <w:left w:val="none" w:sz="0" w:space="0" w:color="auto"/>
                <w:bottom w:val="none" w:sz="0" w:space="0" w:color="auto"/>
                <w:right w:val="none" w:sz="0" w:space="0" w:color="auto"/>
              </w:divBdr>
            </w:div>
            <w:div w:id="1368068815">
              <w:marLeft w:val="0"/>
              <w:marRight w:val="0"/>
              <w:marTop w:val="0"/>
              <w:marBottom w:val="0"/>
              <w:divBdr>
                <w:top w:val="none" w:sz="0" w:space="0" w:color="auto"/>
                <w:left w:val="none" w:sz="0" w:space="0" w:color="auto"/>
                <w:bottom w:val="none" w:sz="0" w:space="0" w:color="auto"/>
                <w:right w:val="none" w:sz="0" w:space="0" w:color="auto"/>
              </w:divBdr>
            </w:div>
            <w:div w:id="1503858913">
              <w:marLeft w:val="0"/>
              <w:marRight w:val="0"/>
              <w:marTop w:val="0"/>
              <w:marBottom w:val="0"/>
              <w:divBdr>
                <w:top w:val="none" w:sz="0" w:space="0" w:color="auto"/>
                <w:left w:val="none" w:sz="0" w:space="0" w:color="auto"/>
                <w:bottom w:val="none" w:sz="0" w:space="0" w:color="auto"/>
                <w:right w:val="none" w:sz="0" w:space="0" w:color="auto"/>
              </w:divBdr>
            </w:div>
            <w:div w:id="1777552774">
              <w:marLeft w:val="0"/>
              <w:marRight w:val="0"/>
              <w:marTop w:val="0"/>
              <w:marBottom w:val="0"/>
              <w:divBdr>
                <w:top w:val="none" w:sz="0" w:space="0" w:color="auto"/>
                <w:left w:val="none" w:sz="0" w:space="0" w:color="auto"/>
                <w:bottom w:val="none" w:sz="0" w:space="0" w:color="auto"/>
                <w:right w:val="none" w:sz="0" w:space="0" w:color="auto"/>
              </w:divBdr>
            </w:div>
            <w:div w:id="18842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3663">
      <w:bodyDiv w:val="1"/>
      <w:marLeft w:val="0"/>
      <w:marRight w:val="0"/>
      <w:marTop w:val="0"/>
      <w:marBottom w:val="0"/>
      <w:divBdr>
        <w:top w:val="none" w:sz="0" w:space="0" w:color="auto"/>
        <w:left w:val="none" w:sz="0" w:space="0" w:color="auto"/>
        <w:bottom w:val="none" w:sz="0" w:space="0" w:color="auto"/>
        <w:right w:val="none" w:sz="0" w:space="0" w:color="auto"/>
      </w:divBdr>
    </w:div>
    <w:div w:id="824320693">
      <w:bodyDiv w:val="1"/>
      <w:marLeft w:val="0"/>
      <w:marRight w:val="0"/>
      <w:marTop w:val="0"/>
      <w:marBottom w:val="0"/>
      <w:divBdr>
        <w:top w:val="none" w:sz="0" w:space="0" w:color="auto"/>
        <w:left w:val="none" w:sz="0" w:space="0" w:color="auto"/>
        <w:bottom w:val="none" w:sz="0" w:space="0" w:color="auto"/>
        <w:right w:val="none" w:sz="0" w:space="0" w:color="auto"/>
      </w:divBdr>
    </w:div>
    <w:div w:id="929241980">
      <w:bodyDiv w:val="1"/>
      <w:marLeft w:val="0"/>
      <w:marRight w:val="0"/>
      <w:marTop w:val="0"/>
      <w:marBottom w:val="0"/>
      <w:divBdr>
        <w:top w:val="none" w:sz="0" w:space="0" w:color="auto"/>
        <w:left w:val="none" w:sz="0" w:space="0" w:color="auto"/>
        <w:bottom w:val="none" w:sz="0" w:space="0" w:color="auto"/>
        <w:right w:val="none" w:sz="0" w:space="0" w:color="auto"/>
      </w:divBdr>
      <w:divsChild>
        <w:div w:id="1615400228">
          <w:marLeft w:val="0"/>
          <w:marRight w:val="0"/>
          <w:marTop w:val="0"/>
          <w:marBottom w:val="0"/>
          <w:divBdr>
            <w:top w:val="single" w:sz="2" w:space="0" w:color="E3E3E3"/>
            <w:left w:val="single" w:sz="2" w:space="0" w:color="E3E3E3"/>
            <w:bottom w:val="single" w:sz="2" w:space="0" w:color="E3E3E3"/>
            <w:right w:val="single" w:sz="2" w:space="0" w:color="E3E3E3"/>
          </w:divBdr>
        </w:div>
        <w:div w:id="17433327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6790730">
      <w:bodyDiv w:val="1"/>
      <w:marLeft w:val="0"/>
      <w:marRight w:val="0"/>
      <w:marTop w:val="0"/>
      <w:marBottom w:val="0"/>
      <w:divBdr>
        <w:top w:val="none" w:sz="0" w:space="0" w:color="auto"/>
        <w:left w:val="none" w:sz="0" w:space="0" w:color="auto"/>
        <w:bottom w:val="none" w:sz="0" w:space="0" w:color="auto"/>
        <w:right w:val="none" w:sz="0" w:space="0" w:color="auto"/>
      </w:divBdr>
      <w:divsChild>
        <w:div w:id="150222369">
          <w:marLeft w:val="0"/>
          <w:marRight w:val="0"/>
          <w:marTop w:val="0"/>
          <w:marBottom w:val="0"/>
          <w:divBdr>
            <w:top w:val="none" w:sz="0" w:space="0" w:color="auto"/>
            <w:left w:val="none" w:sz="0" w:space="0" w:color="auto"/>
            <w:bottom w:val="none" w:sz="0" w:space="0" w:color="auto"/>
            <w:right w:val="none" w:sz="0" w:space="0" w:color="auto"/>
          </w:divBdr>
          <w:divsChild>
            <w:div w:id="195392305">
              <w:marLeft w:val="0"/>
              <w:marRight w:val="0"/>
              <w:marTop w:val="0"/>
              <w:marBottom w:val="0"/>
              <w:divBdr>
                <w:top w:val="none" w:sz="0" w:space="0" w:color="auto"/>
                <w:left w:val="none" w:sz="0" w:space="0" w:color="auto"/>
                <w:bottom w:val="none" w:sz="0" w:space="0" w:color="auto"/>
                <w:right w:val="none" w:sz="0" w:space="0" w:color="auto"/>
              </w:divBdr>
            </w:div>
            <w:div w:id="204148992">
              <w:marLeft w:val="0"/>
              <w:marRight w:val="0"/>
              <w:marTop w:val="0"/>
              <w:marBottom w:val="0"/>
              <w:divBdr>
                <w:top w:val="none" w:sz="0" w:space="0" w:color="auto"/>
                <w:left w:val="none" w:sz="0" w:space="0" w:color="auto"/>
                <w:bottom w:val="none" w:sz="0" w:space="0" w:color="auto"/>
                <w:right w:val="none" w:sz="0" w:space="0" w:color="auto"/>
              </w:divBdr>
            </w:div>
            <w:div w:id="357244087">
              <w:marLeft w:val="0"/>
              <w:marRight w:val="0"/>
              <w:marTop w:val="0"/>
              <w:marBottom w:val="0"/>
              <w:divBdr>
                <w:top w:val="none" w:sz="0" w:space="0" w:color="auto"/>
                <w:left w:val="none" w:sz="0" w:space="0" w:color="auto"/>
                <w:bottom w:val="none" w:sz="0" w:space="0" w:color="auto"/>
                <w:right w:val="none" w:sz="0" w:space="0" w:color="auto"/>
              </w:divBdr>
            </w:div>
            <w:div w:id="510684373">
              <w:marLeft w:val="0"/>
              <w:marRight w:val="0"/>
              <w:marTop w:val="0"/>
              <w:marBottom w:val="0"/>
              <w:divBdr>
                <w:top w:val="none" w:sz="0" w:space="0" w:color="auto"/>
                <w:left w:val="none" w:sz="0" w:space="0" w:color="auto"/>
                <w:bottom w:val="none" w:sz="0" w:space="0" w:color="auto"/>
                <w:right w:val="none" w:sz="0" w:space="0" w:color="auto"/>
              </w:divBdr>
            </w:div>
            <w:div w:id="542207303">
              <w:marLeft w:val="0"/>
              <w:marRight w:val="0"/>
              <w:marTop w:val="0"/>
              <w:marBottom w:val="0"/>
              <w:divBdr>
                <w:top w:val="none" w:sz="0" w:space="0" w:color="auto"/>
                <w:left w:val="none" w:sz="0" w:space="0" w:color="auto"/>
                <w:bottom w:val="none" w:sz="0" w:space="0" w:color="auto"/>
                <w:right w:val="none" w:sz="0" w:space="0" w:color="auto"/>
              </w:divBdr>
            </w:div>
            <w:div w:id="706099179">
              <w:marLeft w:val="0"/>
              <w:marRight w:val="0"/>
              <w:marTop w:val="0"/>
              <w:marBottom w:val="0"/>
              <w:divBdr>
                <w:top w:val="none" w:sz="0" w:space="0" w:color="auto"/>
                <w:left w:val="none" w:sz="0" w:space="0" w:color="auto"/>
                <w:bottom w:val="none" w:sz="0" w:space="0" w:color="auto"/>
                <w:right w:val="none" w:sz="0" w:space="0" w:color="auto"/>
              </w:divBdr>
            </w:div>
            <w:div w:id="736827148">
              <w:marLeft w:val="0"/>
              <w:marRight w:val="0"/>
              <w:marTop w:val="0"/>
              <w:marBottom w:val="0"/>
              <w:divBdr>
                <w:top w:val="none" w:sz="0" w:space="0" w:color="auto"/>
                <w:left w:val="none" w:sz="0" w:space="0" w:color="auto"/>
                <w:bottom w:val="none" w:sz="0" w:space="0" w:color="auto"/>
                <w:right w:val="none" w:sz="0" w:space="0" w:color="auto"/>
              </w:divBdr>
            </w:div>
            <w:div w:id="756173814">
              <w:marLeft w:val="0"/>
              <w:marRight w:val="0"/>
              <w:marTop w:val="0"/>
              <w:marBottom w:val="0"/>
              <w:divBdr>
                <w:top w:val="none" w:sz="0" w:space="0" w:color="auto"/>
                <w:left w:val="none" w:sz="0" w:space="0" w:color="auto"/>
                <w:bottom w:val="none" w:sz="0" w:space="0" w:color="auto"/>
                <w:right w:val="none" w:sz="0" w:space="0" w:color="auto"/>
              </w:divBdr>
            </w:div>
            <w:div w:id="831026631">
              <w:marLeft w:val="0"/>
              <w:marRight w:val="0"/>
              <w:marTop w:val="0"/>
              <w:marBottom w:val="0"/>
              <w:divBdr>
                <w:top w:val="none" w:sz="0" w:space="0" w:color="auto"/>
                <w:left w:val="none" w:sz="0" w:space="0" w:color="auto"/>
                <w:bottom w:val="none" w:sz="0" w:space="0" w:color="auto"/>
                <w:right w:val="none" w:sz="0" w:space="0" w:color="auto"/>
              </w:divBdr>
            </w:div>
            <w:div w:id="879244469">
              <w:marLeft w:val="0"/>
              <w:marRight w:val="0"/>
              <w:marTop w:val="0"/>
              <w:marBottom w:val="0"/>
              <w:divBdr>
                <w:top w:val="none" w:sz="0" w:space="0" w:color="auto"/>
                <w:left w:val="none" w:sz="0" w:space="0" w:color="auto"/>
                <w:bottom w:val="none" w:sz="0" w:space="0" w:color="auto"/>
                <w:right w:val="none" w:sz="0" w:space="0" w:color="auto"/>
              </w:divBdr>
            </w:div>
            <w:div w:id="946084299">
              <w:marLeft w:val="0"/>
              <w:marRight w:val="0"/>
              <w:marTop w:val="0"/>
              <w:marBottom w:val="0"/>
              <w:divBdr>
                <w:top w:val="none" w:sz="0" w:space="0" w:color="auto"/>
                <w:left w:val="none" w:sz="0" w:space="0" w:color="auto"/>
                <w:bottom w:val="none" w:sz="0" w:space="0" w:color="auto"/>
                <w:right w:val="none" w:sz="0" w:space="0" w:color="auto"/>
              </w:divBdr>
            </w:div>
            <w:div w:id="962537075">
              <w:marLeft w:val="0"/>
              <w:marRight w:val="0"/>
              <w:marTop w:val="0"/>
              <w:marBottom w:val="0"/>
              <w:divBdr>
                <w:top w:val="none" w:sz="0" w:space="0" w:color="auto"/>
                <w:left w:val="none" w:sz="0" w:space="0" w:color="auto"/>
                <w:bottom w:val="none" w:sz="0" w:space="0" w:color="auto"/>
                <w:right w:val="none" w:sz="0" w:space="0" w:color="auto"/>
              </w:divBdr>
            </w:div>
            <w:div w:id="1021322891">
              <w:marLeft w:val="0"/>
              <w:marRight w:val="0"/>
              <w:marTop w:val="0"/>
              <w:marBottom w:val="0"/>
              <w:divBdr>
                <w:top w:val="none" w:sz="0" w:space="0" w:color="auto"/>
                <w:left w:val="none" w:sz="0" w:space="0" w:color="auto"/>
                <w:bottom w:val="none" w:sz="0" w:space="0" w:color="auto"/>
                <w:right w:val="none" w:sz="0" w:space="0" w:color="auto"/>
              </w:divBdr>
            </w:div>
            <w:div w:id="1039669903">
              <w:marLeft w:val="0"/>
              <w:marRight w:val="0"/>
              <w:marTop w:val="0"/>
              <w:marBottom w:val="0"/>
              <w:divBdr>
                <w:top w:val="none" w:sz="0" w:space="0" w:color="auto"/>
                <w:left w:val="none" w:sz="0" w:space="0" w:color="auto"/>
                <w:bottom w:val="none" w:sz="0" w:space="0" w:color="auto"/>
                <w:right w:val="none" w:sz="0" w:space="0" w:color="auto"/>
              </w:divBdr>
            </w:div>
            <w:div w:id="1293637594">
              <w:marLeft w:val="0"/>
              <w:marRight w:val="0"/>
              <w:marTop w:val="0"/>
              <w:marBottom w:val="0"/>
              <w:divBdr>
                <w:top w:val="none" w:sz="0" w:space="0" w:color="auto"/>
                <w:left w:val="none" w:sz="0" w:space="0" w:color="auto"/>
                <w:bottom w:val="none" w:sz="0" w:space="0" w:color="auto"/>
                <w:right w:val="none" w:sz="0" w:space="0" w:color="auto"/>
              </w:divBdr>
            </w:div>
            <w:div w:id="1465075219">
              <w:marLeft w:val="0"/>
              <w:marRight w:val="0"/>
              <w:marTop w:val="0"/>
              <w:marBottom w:val="0"/>
              <w:divBdr>
                <w:top w:val="none" w:sz="0" w:space="0" w:color="auto"/>
                <w:left w:val="none" w:sz="0" w:space="0" w:color="auto"/>
                <w:bottom w:val="none" w:sz="0" w:space="0" w:color="auto"/>
                <w:right w:val="none" w:sz="0" w:space="0" w:color="auto"/>
              </w:divBdr>
            </w:div>
            <w:div w:id="1504199471">
              <w:marLeft w:val="0"/>
              <w:marRight w:val="0"/>
              <w:marTop w:val="0"/>
              <w:marBottom w:val="0"/>
              <w:divBdr>
                <w:top w:val="none" w:sz="0" w:space="0" w:color="auto"/>
                <w:left w:val="none" w:sz="0" w:space="0" w:color="auto"/>
                <w:bottom w:val="none" w:sz="0" w:space="0" w:color="auto"/>
                <w:right w:val="none" w:sz="0" w:space="0" w:color="auto"/>
              </w:divBdr>
            </w:div>
            <w:div w:id="1558975277">
              <w:marLeft w:val="0"/>
              <w:marRight w:val="0"/>
              <w:marTop w:val="0"/>
              <w:marBottom w:val="0"/>
              <w:divBdr>
                <w:top w:val="none" w:sz="0" w:space="0" w:color="auto"/>
                <w:left w:val="none" w:sz="0" w:space="0" w:color="auto"/>
                <w:bottom w:val="none" w:sz="0" w:space="0" w:color="auto"/>
                <w:right w:val="none" w:sz="0" w:space="0" w:color="auto"/>
              </w:divBdr>
            </w:div>
            <w:div w:id="1614749074">
              <w:marLeft w:val="0"/>
              <w:marRight w:val="0"/>
              <w:marTop w:val="0"/>
              <w:marBottom w:val="0"/>
              <w:divBdr>
                <w:top w:val="none" w:sz="0" w:space="0" w:color="auto"/>
                <w:left w:val="none" w:sz="0" w:space="0" w:color="auto"/>
                <w:bottom w:val="none" w:sz="0" w:space="0" w:color="auto"/>
                <w:right w:val="none" w:sz="0" w:space="0" w:color="auto"/>
              </w:divBdr>
            </w:div>
            <w:div w:id="1744984464">
              <w:marLeft w:val="0"/>
              <w:marRight w:val="0"/>
              <w:marTop w:val="0"/>
              <w:marBottom w:val="0"/>
              <w:divBdr>
                <w:top w:val="none" w:sz="0" w:space="0" w:color="auto"/>
                <w:left w:val="none" w:sz="0" w:space="0" w:color="auto"/>
                <w:bottom w:val="none" w:sz="0" w:space="0" w:color="auto"/>
                <w:right w:val="none" w:sz="0" w:space="0" w:color="auto"/>
              </w:divBdr>
            </w:div>
            <w:div w:id="1759712016">
              <w:marLeft w:val="0"/>
              <w:marRight w:val="0"/>
              <w:marTop w:val="0"/>
              <w:marBottom w:val="0"/>
              <w:divBdr>
                <w:top w:val="none" w:sz="0" w:space="0" w:color="auto"/>
                <w:left w:val="none" w:sz="0" w:space="0" w:color="auto"/>
                <w:bottom w:val="none" w:sz="0" w:space="0" w:color="auto"/>
                <w:right w:val="none" w:sz="0" w:space="0" w:color="auto"/>
              </w:divBdr>
            </w:div>
            <w:div w:id="1946764531">
              <w:marLeft w:val="0"/>
              <w:marRight w:val="0"/>
              <w:marTop w:val="0"/>
              <w:marBottom w:val="0"/>
              <w:divBdr>
                <w:top w:val="none" w:sz="0" w:space="0" w:color="auto"/>
                <w:left w:val="none" w:sz="0" w:space="0" w:color="auto"/>
                <w:bottom w:val="none" w:sz="0" w:space="0" w:color="auto"/>
                <w:right w:val="none" w:sz="0" w:space="0" w:color="auto"/>
              </w:divBdr>
            </w:div>
            <w:div w:id="1973051674">
              <w:marLeft w:val="0"/>
              <w:marRight w:val="0"/>
              <w:marTop w:val="0"/>
              <w:marBottom w:val="0"/>
              <w:divBdr>
                <w:top w:val="none" w:sz="0" w:space="0" w:color="auto"/>
                <w:left w:val="none" w:sz="0" w:space="0" w:color="auto"/>
                <w:bottom w:val="none" w:sz="0" w:space="0" w:color="auto"/>
                <w:right w:val="none" w:sz="0" w:space="0" w:color="auto"/>
              </w:divBdr>
            </w:div>
            <w:div w:id="19877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3688">
      <w:bodyDiv w:val="1"/>
      <w:marLeft w:val="0"/>
      <w:marRight w:val="0"/>
      <w:marTop w:val="0"/>
      <w:marBottom w:val="0"/>
      <w:divBdr>
        <w:top w:val="none" w:sz="0" w:space="0" w:color="auto"/>
        <w:left w:val="none" w:sz="0" w:space="0" w:color="auto"/>
        <w:bottom w:val="none" w:sz="0" w:space="0" w:color="auto"/>
        <w:right w:val="none" w:sz="0" w:space="0" w:color="auto"/>
      </w:divBdr>
      <w:divsChild>
        <w:div w:id="1382250473">
          <w:marLeft w:val="0"/>
          <w:marRight w:val="0"/>
          <w:marTop w:val="0"/>
          <w:marBottom w:val="0"/>
          <w:divBdr>
            <w:top w:val="single" w:sz="2" w:space="0" w:color="E3E3E3"/>
            <w:left w:val="single" w:sz="2" w:space="0" w:color="E3E3E3"/>
            <w:bottom w:val="single" w:sz="2" w:space="0" w:color="E3E3E3"/>
            <w:right w:val="single" w:sz="2" w:space="0" w:color="E3E3E3"/>
          </w:divBdr>
        </w:div>
        <w:div w:id="1479611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5240885">
      <w:bodyDiv w:val="1"/>
      <w:marLeft w:val="0"/>
      <w:marRight w:val="0"/>
      <w:marTop w:val="0"/>
      <w:marBottom w:val="0"/>
      <w:divBdr>
        <w:top w:val="none" w:sz="0" w:space="0" w:color="auto"/>
        <w:left w:val="none" w:sz="0" w:space="0" w:color="auto"/>
        <w:bottom w:val="none" w:sz="0" w:space="0" w:color="auto"/>
        <w:right w:val="none" w:sz="0" w:space="0" w:color="auto"/>
      </w:divBdr>
      <w:divsChild>
        <w:div w:id="790709314">
          <w:marLeft w:val="0"/>
          <w:marRight w:val="0"/>
          <w:marTop w:val="0"/>
          <w:marBottom w:val="0"/>
          <w:divBdr>
            <w:top w:val="none" w:sz="0" w:space="0" w:color="auto"/>
            <w:left w:val="none" w:sz="0" w:space="0" w:color="auto"/>
            <w:bottom w:val="none" w:sz="0" w:space="0" w:color="auto"/>
            <w:right w:val="none" w:sz="0" w:space="0" w:color="auto"/>
          </w:divBdr>
          <w:divsChild>
            <w:div w:id="1933282">
              <w:marLeft w:val="0"/>
              <w:marRight w:val="0"/>
              <w:marTop w:val="0"/>
              <w:marBottom w:val="0"/>
              <w:divBdr>
                <w:top w:val="none" w:sz="0" w:space="0" w:color="auto"/>
                <w:left w:val="none" w:sz="0" w:space="0" w:color="auto"/>
                <w:bottom w:val="none" w:sz="0" w:space="0" w:color="auto"/>
                <w:right w:val="none" w:sz="0" w:space="0" w:color="auto"/>
              </w:divBdr>
            </w:div>
            <w:div w:id="38867539">
              <w:marLeft w:val="0"/>
              <w:marRight w:val="0"/>
              <w:marTop w:val="0"/>
              <w:marBottom w:val="0"/>
              <w:divBdr>
                <w:top w:val="none" w:sz="0" w:space="0" w:color="auto"/>
                <w:left w:val="none" w:sz="0" w:space="0" w:color="auto"/>
                <w:bottom w:val="none" w:sz="0" w:space="0" w:color="auto"/>
                <w:right w:val="none" w:sz="0" w:space="0" w:color="auto"/>
              </w:divBdr>
            </w:div>
            <w:div w:id="134497264">
              <w:marLeft w:val="0"/>
              <w:marRight w:val="0"/>
              <w:marTop w:val="0"/>
              <w:marBottom w:val="0"/>
              <w:divBdr>
                <w:top w:val="none" w:sz="0" w:space="0" w:color="auto"/>
                <w:left w:val="none" w:sz="0" w:space="0" w:color="auto"/>
                <w:bottom w:val="none" w:sz="0" w:space="0" w:color="auto"/>
                <w:right w:val="none" w:sz="0" w:space="0" w:color="auto"/>
              </w:divBdr>
            </w:div>
            <w:div w:id="273750221">
              <w:marLeft w:val="0"/>
              <w:marRight w:val="0"/>
              <w:marTop w:val="0"/>
              <w:marBottom w:val="0"/>
              <w:divBdr>
                <w:top w:val="none" w:sz="0" w:space="0" w:color="auto"/>
                <w:left w:val="none" w:sz="0" w:space="0" w:color="auto"/>
                <w:bottom w:val="none" w:sz="0" w:space="0" w:color="auto"/>
                <w:right w:val="none" w:sz="0" w:space="0" w:color="auto"/>
              </w:divBdr>
            </w:div>
            <w:div w:id="341736886">
              <w:marLeft w:val="0"/>
              <w:marRight w:val="0"/>
              <w:marTop w:val="0"/>
              <w:marBottom w:val="0"/>
              <w:divBdr>
                <w:top w:val="none" w:sz="0" w:space="0" w:color="auto"/>
                <w:left w:val="none" w:sz="0" w:space="0" w:color="auto"/>
                <w:bottom w:val="none" w:sz="0" w:space="0" w:color="auto"/>
                <w:right w:val="none" w:sz="0" w:space="0" w:color="auto"/>
              </w:divBdr>
            </w:div>
            <w:div w:id="375473841">
              <w:marLeft w:val="0"/>
              <w:marRight w:val="0"/>
              <w:marTop w:val="0"/>
              <w:marBottom w:val="0"/>
              <w:divBdr>
                <w:top w:val="none" w:sz="0" w:space="0" w:color="auto"/>
                <w:left w:val="none" w:sz="0" w:space="0" w:color="auto"/>
                <w:bottom w:val="none" w:sz="0" w:space="0" w:color="auto"/>
                <w:right w:val="none" w:sz="0" w:space="0" w:color="auto"/>
              </w:divBdr>
            </w:div>
            <w:div w:id="501429403">
              <w:marLeft w:val="0"/>
              <w:marRight w:val="0"/>
              <w:marTop w:val="0"/>
              <w:marBottom w:val="0"/>
              <w:divBdr>
                <w:top w:val="none" w:sz="0" w:space="0" w:color="auto"/>
                <w:left w:val="none" w:sz="0" w:space="0" w:color="auto"/>
                <w:bottom w:val="none" w:sz="0" w:space="0" w:color="auto"/>
                <w:right w:val="none" w:sz="0" w:space="0" w:color="auto"/>
              </w:divBdr>
            </w:div>
            <w:div w:id="577134269">
              <w:marLeft w:val="0"/>
              <w:marRight w:val="0"/>
              <w:marTop w:val="0"/>
              <w:marBottom w:val="0"/>
              <w:divBdr>
                <w:top w:val="none" w:sz="0" w:space="0" w:color="auto"/>
                <w:left w:val="none" w:sz="0" w:space="0" w:color="auto"/>
                <w:bottom w:val="none" w:sz="0" w:space="0" w:color="auto"/>
                <w:right w:val="none" w:sz="0" w:space="0" w:color="auto"/>
              </w:divBdr>
            </w:div>
            <w:div w:id="676268143">
              <w:marLeft w:val="0"/>
              <w:marRight w:val="0"/>
              <w:marTop w:val="0"/>
              <w:marBottom w:val="0"/>
              <w:divBdr>
                <w:top w:val="none" w:sz="0" w:space="0" w:color="auto"/>
                <w:left w:val="none" w:sz="0" w:space="0" w:color="auto"/>
                <w:bottom w:val="none" w:sz="0" w:space="0" w:color="auto"/>
                <w:right w:val="none" w:sz="0" w:space="0" w:color="auto"/>
              </w:divBdr>
            </w:div>
            <w:div w:id="864321437">
              <w:marLeft w:val="0"/>
              <w:marRight w:val="0"/>
              <w:marTop w:val="0"/>
              <w:marBottom w:val="0"/>
              <w:divBdr>
                <w:top w:val="none" w:sz="0" w:space="0" w:color="auto"/>
                <w:left w:val="none" w:sz="0" w:space="0" w:color="auto"/>
                <w:bottom w:val="none" w:sz="0" w:space="0" w:color="auto"/>
                <w:right w:val="none" w:sz="0" w:space="0" w:color="auto"/>
              </w:divBdr>
            </w:div>
            <w:div w:id="936403617">
              <w:marLeft w:val="0"/>
              <w:marRight w:val="0"/>
              <w:marTop w:val="0"/>
              <w:marBottom w:val="0"/>
              <w:divBdr>
                <w:top w:val="none" w:sz="0" w:space="0" w:color="auto"/>
                <w:left w:val="none" w:sz="0" w:space="0" w:color="auto"/>
                <w:bottom w:val="none" w:sz="0" w:space="0" w:color="auto"/>
                <w:right w:val="none" w:sz="0" w:space="0" w:color="auto"/>
              </w:divBdr>
            </w:div>
            <w:div w:id="1027372528">
              <w:marLeft w:val="0"/>
              <w:marRight w:val="0"/>
              <w:marTop w:val="0"/>
              <w:marBottom w:val="0"/>
              <w:divBdr>
                <w:top w:val="none" w:sz="0" w:space="0" w:color="auto"/>
                <w:left w:val="none" w:sz="0" w:space="0" w:color="auto"/>
                <w:bottom w:val="none" w:sz="0" w:space="0" w:color="auto"/>
                <w:right w:val="none" w:sz="0" w:space="0" w:color="auto"/>
              </w:divBdr>
            </w:div>
            <w:div w:id="1220558716">
              <w:marLeft w:val="0"/>
              <w:marRight w:val="0"/>
              <w:marTop w:val="0"/>
              <w:marBottom w:val="0"/>
              <w:divBdr>
                <w:top w:val="none" w:sz="0" w:space="0" w:color="auto"/>
                <w:left w:val="none" w:sz="0" w:space="0" w:color="auto"/>
                <w:bottom w:val="none" w:sz="0" w:space="0" w:color="auto"/>
                <w:right w:val="none" w:sz="0" w:space="0" w:color="auto"/>
              </w:divBdr>
            </w:div>
            <w:div w:id="1594899718">
              <w:marLeft w:val="0"/>
              <w:marRight w:val="0"/>
              <w:marTop w:val="0"/>
              <w:marBottom w:val="0"/>
              <w:divBdr>
                <w:top w:val="none" w:sz="0" w:space="0" w:color="auto"/>
                <w:left w:val="none" w:sz="0" w:space="0" w:color="auto"/>
                <w:bottom w:val="none" w:sz="0" w:space="0" w:color="auto"/>
                <w:right w:val="none" w:sz="0" w:space="0" w:color="auto"/>
              </w:divBdr>
            </w:div>
            <w:div w:id="1596592224">
              <w:marLeft w:val="0"/>
              <w:marRight w:val="0"/>
              <w:marTop w:val="0"/>
              <w:marBottom w:val="0"/>
              <w:divBdr>
                <w:top w:val="none" w:sz="0" w:space="0" w:color="auto"/>
                <w:left w:val="none" w:sz="0" w:space="0" w:color="auto"/>
                <w:bottom w:val="none" w:sz="0" w:space="0" w:color="auto"/>
                <w:right w:val="none" w:sz="0" w:space="0" w:color="auto"/>
              </w:divBdr>
            </w:div>
            <w:div w:id="1619724618">
              <w:marLeft w:val="0"/>
              <w:marRight w:val="0"/>
              <w:marTop w:val="0"/>
              <w:marBottom w:val="0"/>
              <w:divBdr>
                <w:top w:val="none" w:sz="0" w:space="0" w:color="auto"/>
                <w:left w:val="none" w:sz="0" w:space="0" w:color="auto"/>
                <w:bottom w:val="none" w:sz="0" w:space="0" w:color="auto"/>
                <w:right w:val="none" w:sz="0" w:space="0" w:color="auto"/>
              </w:divBdr>
            </w:div>
            <w:div w:id="1660306540">
              <w:marLeft w:val="0"/>
              <w:marRight w:val="0"/>
              <w:marTop w:val="0"/>
              <w:marBottom w:val="0"/>
              <w:divBdr>
                <w:top w:val="none" w:sz="0" w:space="0" w:color="auto"/>
                <w:left w:val="none" w:sz="0" w:space="0" w:color="auto"/>
                <w:bottom w:val="none" w:sz="0" w:space="0" w:color="auto"/>
                <w:right w:val="none" w:sz="0" w:space="0" w:color="auto"/>
              </w:divBdr>
            </w:div>
            <w:div w:id="1770999852">
              <w:marLeft w:val="0"/>
              <w:marRight w:val="0"/>
              <w:marTop w:val="0"/>
              <w:marBottom w:val="0"/>
              <w:divBdr>
                <w:top w:val="none" w:sz="0" w:space="0" w:color="auto"/>
                <w:left w:val="none" w:sz="0" w:space="0" w:color="auto"/>
                <w:bottom w:val="none" w:sz="0" w:space="0" w:color="auto"/>
                <w:right w:val="none" w:sz="0" w:space="0" w:color="auto"/>
              </w:divBdr>
            </w:div>
            <w:div w:id="1783769645">
              <w:marLeft w:val="0"/>
              <w:marRight w:val="0"/>
              <w:marTop w:val="0"/>
              <w:marBottom w:val="0"/>
              <w:divBdr>
                <w:top w:val="none" w:sz="0" w:space="0" w:color="auto"/>
                <w:left w:val="none" w:sz="0" w:space="0" w:color="auto"/>
                <w:bottom w:val="none" w:sz="0" w:space="0" w:color="auto"/>
                <w:right w:val="none" w:sz="0" w:space="0" w:color="auto"/>
              </w:divBdr>
            </w:div>
            <w:div w:id="2002537669">
              <w:marLeft w:val="0"/>
              <w:marRight w:val="0"/>
              <w:marTop w:val="0"/>
              <w:marBottom w:val="0"/>
              <w:divBdr>
                <w:top w:val="none" w:sz="0" w:space="0" w:color="auto"/>
                <w:left w:val="none" w:sz="0" w:space="0" w:color="auto"/>
                <w:bottom w:val="none" w:sz="0" w:space="0" w:color="auto"/>
                <w:right w:val="none" w:sz="0" w:space="0" w:color="auto"/>
              </w:divBdr>
            </w:div>
            <w:div w:id="2019431061">
              <w:marLeft w:val="0"/>
              <w:marRight w:val="0"/>
              <w:marTop w:val="0"/>
              <w:marBottom w:val="0"/>
              <w:divBdr>
                <w:top w:val="none" w:sz="0" w:space="0" w:color="auto"/>
                <w:left w:val="none" w:sz="0" w:space="0" w:color="auto"/>
                <w:bottom w:val="none" w:sz="0" w:space="0" w:color="auto"/>
                <w:right w:val="none" w:sz="0" w:space="0" w:color="auto"/>
              </w:divBdr>
            </w:div>
            <w:div w:id="210606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7098">
      <w:bodyDiv w:val="1"/>
      <w:marLeft w:val="0"/>
      <w:marRight w:val="0"/>
      <w:marTop w:val="0"/>
      <w:marBottom w:val="0"/>
      <w:divBdr>
        <w:top w:val="none" w:sz="0" w:space="0" w:color="auto"/>
        <w:left w:val="none" w:sz="0" w:space="0" w:color="auto"/>
        <w:bottom w:val="none" w:sz="0" w:space="0" w:color="auto"/>
        <w:right w:val="none" w:sz="0" w:space="0" w:color="auto"/>
      </w:divBdr>
    </w:div>
    <w:div w:id="1347556981">
      <w:bodyDiv w:val="1"/>
      <w:marLeft w:val="0"/>
      <w:marRight w:val="0"/>
      <w:marTop w:val="0"/>
      <w:marBottom w:val="0"/>
      <w:divBdr>
        <w:top w:val="none" w:sz="0" w:space="0" w:color="auto"/>
        <w:left w:val="none" w:sz="0" w:space="0" w:color="auto"/>
        <w:bottom w:val="none" w:sz="0" w:space="0" w:color="auto"/>
        <w:right w:val="none" w:sz="0" w:space="0" w:color="auto"/>
      </w:divBdr>
    </w:div>
    <w:div w:id="1464303463">
      <w:bodyDiv w:val="1"/>
      <w:marLeft w:val="0"/>
      <w:marRight w:val="0"/>
      <w:marTop w:val="0"/>
      <w:marBottom w:val="0"/>
      <w:divBdr>
        <w:top w:val="none" w:sz="0" w:space="0" w:color="auto"/>
        <w:left w:val="none" w:sz="0" w:space="0" w:color="auto"/>
        <w:bottom w:val="none" w:sz="0" w:space="0" w:color="auto"/>
        <w:right w:val="none" w:sz="0" w:space="0" w:color="auto"/>
      </w:divBdr>
      <w:divsChild>
        <w:div w:id="64474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2769299">
      <w:bodyDiv w:val="1"/>
      <w:marLeft w:val="0"/>
      <w:marRight w:val="0"/>
      <w:marTop w:val="0"/>
      <w:marBottom w:val="0"/>
      <w:divBdr>
        <w:top w:val="none" w:sz="0" w:space="0" w:color="auto"/>
        <w:left w:val="none" w:sz="0" w:space="0" w:color="auto"/>
        <w:bottom w:val="none" w:sz="0" w:space="0" w:color="auto"/>
        <w:right w:val="none" w:sz="0" w:space="0" w:color="auto"/>
      </w:divBdr>
    </w:div>
    <w:div w:id="1615942812">
      <w:bodyDiv w:val="1"/>
      <w:marLeft w:val="0"/>
      <w:marRight w:val="0"/>
      <w:marTop w:val="0"/>
      <w:marBottom w:val="0"/>
      <w:divBdr>
        <w:top w:val="none" w:sz="0" w:space="0" w:color="auto"/>
        <w:left w:val="none" w:sz="0" w:space="0" w:color="auto"/>
        <w:bottom w:val="none" w:sz="0" w:space="0" w:color="auto"/>
        <w:right w:val="none" w:sz="0" w:space="0" w:color="auto"/>
      </w:divBdr>
      <w:divsChild>
        <w:div w:id="1758790515">
          <w:marLeft w:val="0"/>
          <w:marRight w:val="0"/>
          <w:marTop w:val="0"/>
          <w:marBottom w:val="0"/>
          <w:divBdr>
            <w:top w:val="none" w:sz="0" w:space="0" w:color="auto"/>
            <w:left w:val="none" w:sz="0" w:space="0" w:color="auto"/>
            <w:bottom w:val="none" w:sz="0" w:space="0" w:color="auto"/>
            <w:right w:val="none" w:sz="0" w:space="0" w:color="auto"/>
          </w:divBdr>
          <w:divsChild>
            <w:div w:id="146676457">
              <w:marLeft w:val="0"/>
              <w:marRight w:val="0"/>
              <w:marTop w:val="0"/>
              <w:marBottom w:val="0"/>
              <w:divBdr>
                <w:top w:val="none" w:sz="0" w:space="0" w:color="auto"/>
                <w:left w:val="none" w:sz="0" w:space="0" w:color="auto"/>
                <w:bottom w:val="none" w:sz="0" w:space="0" w:color="auto"/>
                <w:right w:val="none" w:sz="0" w:space="0" w:color="auto"/>
              </w:divBdr>
            </w:div>
            <w:div w:id="219446340">
              <w:marLeft w:val="0"/>
              <w:marRight w:val="0"/>
              <w:marTop w:val="0"/>
              <w:marBottom w:val="0"/>
              <w:divBdr>
                <w:top w:val="none" w:sz="0" w:space="0" w:color="auto"/>
                <w:left w:val="none" w:sz="0" w:space="0" w:color="auto"/>
                <w:bottom w:val="none" w:sz="0" w:space="0" w:color="auto"/>
                <w:right w:val="none" w:sz="0" w:space="0" w:color="auto"/>
              </w:divBdr>
            </w:div>
            <w:div w:id="469633887">
              <w:marLeft w:val="0"/>
              <w:marRight w:val="0"/>
              <w:marTop w:val="0"/>
              <w:marBottom w:val="0"/>
              <w:divBdr>
                <w:top w:val="none" w:sz="0" w:space="0" w:color="auto"/>
                <w:left w:val="none" w:sz="0" w:space="0" w:color="auto"/>
                <w:bottom w:val="none" w:sz="0" w:space="0" w:color="auto"/>
                <w:right w:val="none" w:sz="0" w:space="0" w:color="auto"/>
              </w:divBdr>
            </w:div>
            <w:div w:id="599527731">
              <w:marLeft w:val="0"/>
              <w:marRight w:val="0"/>
              <w:marTop w:val="0"/>
              <w:marBottom w:val="0"/>
              <w:divBdr>
                <w:top w:val="none" w:sz="0" w:space="0" w:color="auto"/>
                <w:left w:val="none" w:sz="0" w:space="0" w:color="auto"/>
                <w:bottom w:val="none" w:sz="0" w:space="0" w:color="auto"/>
                <w:right w:val="none" w:sz="0" w:space="0" w:color="auto"/>
              </w:divBdr>
            </w:div>
            <w:div w:id="1104575303">
              <w:marLeft w:val="0"/>
              <w:marRight w:val="0"/>
              <w:marTop w:val="0"/>
              <w:marBottom w:val="0"/>
              <w:divBdr>
                <w:top w:val="none" w:sz="0" w:space="0" w:color="auto"/>
                <w:left w:val="none" w:sz="0" w:space="0" w:color="auto"/>
                <w:bottom w:val="none" w:sz="0" w:space="0" w:color="auto"/>
                <w:right w:val="none" w:sz="0" w:space="0" w:color="auto"/>
              </w:divBdr>
            </w:div>
            <w:div w:id="1372195770">
              <w:marLeft w:val="0"/>
              <w:marRight w:val="0"/>
              <w:marTop w:val="0"/>
              <w:marBottom w:val="0"/>
              <w:divBdr>
                <w:top w:val="none" w:sz="0" w:space="0" w:color="auto"/>
                <w:left w:val="none" w:sz="0" w:space="0" w:color="auto"/>
                <w:bottom w:val="none" w:sz="0" w:space="0" w:color="auto"/>
                <w:right w:val="none" w:sz="0" w:space="0" w:color="auto"/>
              </w:divBdr>
            </w:div>
            <w:div w:id="1373581231">
              <w:marLeft w:val="0"/>
              <w:marRight w:val="0"/>
              <w:marTop w:val="0"/>
              <w:marBottom w:val="0"/>
              <w:divBdr>
                <w:top w:val="none" w:sz="0" w:space="0" w:color="auto"/>
                <w:left w:val="none" w:sz="0" w:space="0" w:color="auto"/>
                <w:bottom w:val="none" w:sz="0" w:space="0" w:color="auto"/>
                <w:right w:val="none" w:sz="0" w:space="0" w:color="auto"/>
              </w:divBdr>
            </w:div>
            <w:div w:id="1704285373">
              <w:marLeft w:val="0"/>
              <w:marRight w:val="0"/>
              <w:marTop w:val="0"/>
              <w:marBottom w:val="0"/>
              <w:divBdr>
                <w:top w:val="none" w:sz="0" w:space="0" w:color="auto"/>
                <w:left w:val="none" w:sz="0" w:space="0" w:color="auto"/>
                <w:bottom w:val="none" w:sz="0" w:space="0" w:color="auto"/>
                <w:right w:val="none" w:sz="0" w:space="0" w:color="auto"/>
              </w:divBdr>
            </w:div>
            <w:div w:id="1718047530">
              <w:marLeft w:val="0"/>
              <w:marRight w:val="0"/>
              <w:marTop w:val="0"/>
              <w:marBottom w:val="0"/>
              <w:divBdr>
                <w:top w:val="none" w:sz="0" w:space="0" w:color="auto"/>
                <w:left w:val="none" w:sz="0" w:space="0" w:color="auto"/>
                <w:bottom w:val="none" w:sz="0" w:space="0" w:color="auto"/>
                <w:right w:val="none" w:sz="0" w:space="0" w:color="auto"/>
              </w:divBdr>
            </w:div>
            <w:div w:id="1768574374">
              <w:marLeft w:val="0"/>
              <w:marRight w:val="0"/>
              <w:marTop w:val="0"/>
              <w:marBottom w:val="0"/>
              <w:divBdr>
                <w:top w:val="none" w:sz="0" w:space="0" w:color="auto"/>
                <w:left w:val="none" w:sz="0" w:space="0" w:color="auto"/>
                <w:bottom w:val="none" w:sz="0" w:space="0" w:color="auto"/>
                <w:right w:val="none" w:sz="0" w:space="0" w:color="auto"/>
              </w:divBdr>
            </w:div>
            <w:div w:id="1780638349">
              <w:marLeft w:val="0"/>
              <w:marRight w:val="0"/>
              <w:marTop w:val="0"/>
              <w:marBottom w:val="0"/>
              <w:divBdr>
                <w:top w:val="none" w:sz="0" w:space="0" w:color="auto"/>
                <w:left w:val="none" w:sz="0" w:space="0" w:color="auto"/>
                <w:bottom w:val="none" w:sz="0" w:space="0" w:color="auto"/>
                <w:right w:val="none" w:sz="0" w:space="0" w:color="auto"/>
              </w:divBdr>
            </w:div>
            <w:div w:id="1800564635">
              <w:marLeft w:val="0"/>
              <w:marRight w:val="0"/>
              <w:marTop w:val="0"/>
              <w:marBottom w:val="0"/>
              <w:divBdr>
                <w:top w:val="none" w:sz="0" w:space="0" w:color="auto"/>
                <w:left w:val="none" w:sz="0" w:space="0" w:color="auto"/>
                <w:bottom w:val="none" w:sz="0" w:space="0" w:color="auto"/>
                <w:right w:val="none" w:sz="0" w:space="0" w:color="auto"/>
              </w:divBdr>
            </w:div>
            <w:div w:id="1896156078">
              <w:marLeft w:val="0"/>
              <w:marRight w:val="0"/>
              <w:marTop w:val="0"/>
              <w:marBottom w:val="0"/>
              <w:divBdr>
                <w:top w:val="none" w:sz="0" w:space="0" w:color="auto"/>
                <w:left w:val="none" w:sz="0" w:space="0" w:color="auto"/>
                <w:bottom w:val="none" w:sz="0" w:space="0" w:color="auto"/>
                <w:right w:val="none" w:sz="0" w:space="0" w:color="auto"/>
              </w:divBdr>
            </w:div>
            <w:div w:id="2034839735">
              <w:marLeft w:val="0"/>
              <w:marRight w:val="0"/>
              <w:marTop w:val="0"/>
              <w:marBottom w:val="0"/>
              <w:divBdr>
                <w:top w:val="none" w:sz="0" w:space="0" w:color="auto"/>
                <w:left w:val="none" w:sz="0" w:space="0" w:color="auto"/>
                <w:bottom w:val="none" w:sz="0" w:space="0" w:color="auto"/>
                <w:right w:val="none" w:sz="0" w:space="0" w:color="auto"/>
              </w:divBdr>
            </w:div>
            <w:div w:id="21294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09895">
      <w:bodyDiv w:val="1"/>
      <w:marLeft w:val="0"/>
      <w:marRight w:val="0"/>
      <w:marTop w:val="0"/>
      <w:marBottom w:val="0"/>
      <w:divBdr>
        <w:top w:val="none" w:sz="0" w:space="0" w:color="auto"/>
        <w:left w:val="none" w:sz="0" w:space="0" w:color="auto"/>
        <w:bottom w:val="none" w:sz="0" w:space="0" w:color="auto"/>
        <w:right w:val="none" w:sz="0" w:space="0" w:color="auto"/>
      </w:divBdr>
      <w:divsChild>
        <w:div w:id="997877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1590727">
      <w:bodyDiv w:val="1"/>
      <w:marLeft w:val="0"/>
      <w:marRight w:val="0"/>
      <w:marTop w:val="0"/>
      <w:marBottom w:val="0"/>
      <w:divBdr>
        <w:top w:val="none" w:sz="0" w:space="0" w:color="auto"/>
        <w:left w:val="none" w:sz="0" w:space="0" w:color="auto"/>
        <w:bottom w:val="none" w:sz="0" w:space="0" w:color="auto"/>
        <w:right w:val="none" w:sz="0" w:space="0" w:color="auto"/>
      </w:divBdr>
      <w:divsChild>
        <w:div w:id="1462335893">
          <w:marLeft w:val="0"/>
          <w:marRight w:val="0"/>
          <w:marTop w:val="0"/>
          <w:marBottom w:val="0"/>
          <w:divBdr>
            <w:top w:val="none" w:sz="0" w:space="0" w:color="auto"/>
            <w:left w:val="none" w:sz="0" w:space="0" w:color="auto"/>
            <w:bottom w:val="none" w:sz="0" w:space="0" w:color="auto"/>
            <w:right w:val="none" w:sz="0" w:space="0" w:color="auto"/>
          </w:divBdr>
          <w:divsChild>
            <w:div w:id="9838935">
              <w:marLeft w:val="0"/>
              <w:marRight w:val="0"/>
              <w:marTop w:val="0"/>
              <w:marBottom w:val="0"/>
              <w:divBdr>
                <w:top w:val="none" w:sz="0" w:space="0" w:color="auto"/>
                <w:left w:val="none" w:sz="0" w:space="0" w:color="auto"/>
                <w:bottom w:val="none" w:sz="0" w:space="0" w:color="auto"/>
                <w:right w:val="none" w:sz="0" w:space="0" w:color="auto"/>
              </w:divBdr>
            </w:div>
            <w:div w:id="85620487">
              <w:marLeft w:val="0"/>
              <w:marRight w:val="0"/>
              <w:marTop w:val="0"/>
              <w:marBottom w:val="0"/>
              <w:divBdr>
                <w:top w:val="none" w:sz="0" w:space="0" w:color="auto"/>
                <w:left w:val="none" w:sz="0" w:space="0" w:color="auto"/>
                <w:bottom w:val="none" w:sz="0" w:space="0" w:color="auto"/>
                <w:right w:val="none" w:sz="0" w:space="0" w:color="auto"/>
              </w:divBdr>
            </w:div>
            <w:div w:id="184950019">
              <w:marLeft w:val="0"/>
              <w:marRight w:val="0"/>
              <w:marTop w:val="0"/>
              <w:marBottom w:val="0"/>
              <w:divBdr>
                <w:top w:val="none" w:sz="0" w:space="0" w:color="auto"/>
                <w:left w:val="none" w:sz="0" w:space="0" w:color="auto"/>
                <w:bottom w:val="none" w:sz="0" w:space="0" w:color="auto"/>
                <w:right w:val="none" w:sz="0" w:space="0" w:color="auto"/>
              </w:divBdr>
            </w:div>
            <w:div w:id="294407736">
              <w:marLeft w:val="0"/>
              <w:marRight w:val="0"/>
              <w:marTop w:val="0"/>
              <w:marBottom w:val="0"/>
              <w:divBdr>
                <w:top w:val="none" w:sz="0" w:space="0" w:color="auto"/>
                <w:left w:val="none" w:sz="0" w:space="0" w:color="auto"/>
                <w:bottom w:val="none" w:sz="0" w:space="0" w:color="auto"/>
                <w:right w:val="none" w:sz="0" w:space="0" w:color="auto"/>
              </w:divBdr>
            </w:div>
            <w:div w:id="472674021">
              <w:marLeft w:val="0"/>
              <w:marRight w:val="0"/>
              <w:marTop w:val="0"/>
              <w:marBottom w:val="0"/>
              <w:divBdr>
                <w:top w:val="none" w:sz="0" w:space="0" w:color="auto"/>
                <w:left w:val="none" w:sz="0" w:space="0" w:color="auto"/>
                <w:bottom w:val="none" w:sz="0" w:space="0" w:color="auto"/>
                <w:right w:val="none" w:sz="0" w:space="0" w:color="auto"/>
              </w:divBdr>
            </w:div>
            <w:div w:id="513543801">
              <w:marLeft w:val="0"/>
              <w:marRight w:val="0"/>
              <w:marTop w:val="0"/>
              <w:marBottom w:val="0"/>
              <w:divBdr>
                <w:top w:val="none" w:sz="0" w:space="0" w:color="auto"/>
                <w:left w:val="none" w:sz="0" w:space="0" w:color="auto"/>
                <w:bottom w:val="none" w:sz="0" w:space="0" w:color="auto"/>
                <w:right w:val="none" w:sz="0" w:space="0" w:color="auto"/>
              </w:divBdr>
            </w:div>
            <w:div w:id="654381300">
              <w:marLeft w:val="0"/>
              <w:marRight w:val="0"/>
              <w:marTop w:val="0"/>
              <w:marBottom w:val="0"/>
              <w:divBdr>
                <w:top w:val="none" w:sz="0" w:space="0" w:color="auto"/>
                <w:left w:val="none" w:sz="0" w:space="0" w:color="auto"/>
                <w:bottom w:val="none" w:sz="0" w:space="0" w:color="auto"/>
                <w:right w:val="none" w:sz="0" w:space="0" w:color="auto"/>
              </w:divBdr>
            </w:div>
            <w:div w:id="677198367">
              <w:marLeft w:val="0"/>
              <w:marRight w:val="0"/>
              <w:marTop w:val="0"/>
              <w:marBottom w:val="0"/>
              <w:divBdr>
                <w:top w:val="none" w:sz="0" w:space="0" w:color="auto"/>
                <w:left w:val="none" w:sz="0" w:space="0" w:color="auto"/>
                <w:bottom w:val="none" w:sz="0" w:space="0" w:color="auto"/>
                <w:right w:val="none" w:sz="0" w:space="0" w:color="auto"/>
              </w:divBdr>
            </w:div>
            <w:div w:id="732627379">
              <w:marLeft w:val="0"/>
              <w:marRight w:val="0"/>
              <w:marTop w:val="0"/>
              <w:marBottom w:val="0"/>
              <w:divBdr>
                <w:top w:val="none" w:sz="0" w:space="0" w:color="auto"/>
                <w:left w:val="none" w:sz="0" w:space="0" w:color="auto"/>
                <w:bottom w:val="none" w:sz="0" w:space="0" w:color="auto"/>
                <w:right w:val="none" w:sz="0" w:space="0" w:color="auto"/>
              </w:divBdr>
            </w:div>
            <w:div w:id="754666504">
              <w:marLeft w:val="0"/>
              <w:marRight w:val="0"/>
              <w:marTop w:val="0"/>
              <w:marBottom w:val="0"/>
              <w:divBdr>
                <w:top w:val="none" w:sz="0" w:space="0" w:color="auto"/>
                <w:left w:val="none" w:sz="0" w:space="0" w:color="auto"/>
                <w:bottom w:val="none" w:sz="0" w:space="0" w:color="auto"/>
                <w:right w:val="none" w:sz="0" w:space="0" w:color="auto"/>
              </w:divBdr>
            </w:div>
            <w:div w:id="772290173">
              <w:marLeft w:val="0"/>
              <w:marRight w:val="0"/>
              <w:marTop w:val="0"/>
              <w:marBottom w:val="0"/>
              <w:divBdr>
                <w:top w:val="none" w:sz="0" w:space="0" w:color="auto"/>
                <w:left w:val="none" w:sz="0" w:space="0" w:color="auto"/>
                <w:bottom w:val="none" w:sz="0" w:space="0" w:color="auto"/>
                <w:right w:val="none" w:sz="0" w:space="0" w:color="auto"/>
              </w:divBdr>
            </w:div>
            <w:div w:id="932204644">
              <w:marLeft w:val="0"/>
              <w:marRight w:val="0"/>
              <w:marTop w:val="0"/>
              <w:marBottom w:val="0"/>
              <w:divBdr>
                <w:top w:val="none" w:sz="0" w:space="0" w:color="auto"/>
                <w:left w:val="none" w:sz="0" w:space="0" w:color="auto"/>
                <w:bottom w:val="none" w:sz="0" w:space="0" w:color="auto"/>
                <w:right w:val="none" w:sz="0" w:space="0" w:color="auto"/>
              </w:divBdr>
            </w:div>
            <w:div w:id="938948349">
              <w:marLeft w:val="0"/>
              <w:marRight w:val="0"/>
              <w:marTop w:val="0"/>
              <w:marBottom w:val="0"/>
              <w:divBdr>
                <w:top w:val="none" w:sz="0" w:space="0" w:color="auto"/>
                <w:left w:val="none" w:sz="0" w:space="0" w:color="auto"/>
                <w:bottom w:val="none" w:sz="0" w:space="0" w:color="auto"/>
                <w:right w:val="none" w:sz="0" w:space="0" w:color="auto"/>
              </w:divBdr>
            </w:div>
            <w:div w:id="966013383">
              <w:marLeft w:val="0"/>
              <w:marRight w:val="0"/>
              <w:marTop w:val="0"/>
              <w:marBottom w:val="0"/>
              <w:divBdr>
                <w:top w:val="none" w:sz="0" w:space="0" w:color="auto"/>
                <w:left w:val="none" w:sz="0" w:space="0" w:color="auto"/>
                <w:bottom w:val="none" w:sz="0" w:space="0" w:color="auto"/>
                <w:right w:val="none" w:sz="0" w:space="0" w:color="auto"/>
              </w:divBdr>
            </w:div>
            <w:div w:id="1019627308">
              <w:marLeft w:val="0"/>
              <w:marRight w:val="0"/>
              <w:marTop w:val="0"/>
              <w:marBottom w:val="0"/>
              <w:divBdr>
                <w:top w:val="none" w:sz="0" w:space="0" w:color="auto"/>
                <w:left w:val="none" w:sz="0" w:space="0" w:color="auto"/>
                <w:bottom w:val="none" w:sz="0" w:space="0" w:color="auto"/>
                <w:right w:val="none" w:sz="0" w:space="0" w:color="auto"/>
              </w:divBdr>
            </w:div>
            <w:div w:id="1051464157">
              <w:marLeft w:val="0"/>
              <w:marRight w:val="0"/>
              <w:marTop w:val="0"/>
              <w:marBottom w:val="0"/>
              <w:divBdr>
                <w:top w:val="none" w:sz="0" w:space="0" w:color="auto"/>
                <w:left w:val="none" w:sz="0" w:space="0" w:color="auto"/>
                <w:bottom w:val="none" w:sz="0" w:space="0" w:color="auto"/>
                <w:right w:val="none" w:sz="0" w:space="0" w:color="auto"/>
              </w:divBdr>
            </w:div>
            <w:div w:id="1149707438">
              <w:marLeft w:val="0"/>
              <w:marRight w:val="0"/>
              <w:marTop w:val="0"/>
              <w:marBottom w:val="0"/>
              <w:divBdr>
                <w:top w:val="none" w:sz="0" w:space="0" w:color="auto"/>
                <w:left w:val="none" w:sz="0" w:space="0" w:color="auto"/>
                <w:bottom w:val="none" w:sz="0" w:space="0" w:color="auto"/>
                <w:right w:val="none" w:sz="0" w:space="0" w:color="auto"/>
              </w:divBdr>
            </w:div>
            <w:div w:id="1270048914">
              <w:marLeft w:val="0"/>
              <w:marRight w:val="0"/>
              <w:marTop w:val="0"/>
              <w:marBottom w:val="0"/>
              <w:divBdr>
                <w:top w:val="none" w:sz="0" w:space="0" w:color="auto"/>
                <w:left w:val="none" w:sz="0" w:space="0" w:color="auto"/>
                <w:bottom w:val="none" w:sz="0" w:space="0" w:color="auto"/>
                <w:right w:val="none" w:sz="0" w:space="0" w:color="auto"/>
              </w:divBdr>
            </w:div>
            <w:div w:id="1273702561">
              <w:marLeft w:val="0"/>
              <w:marRight w:val="0"/>
              <w:marTop w:val="0"/>
              <w:marBottom w:val="0"/>
              <w:divBdr>
                <w:top w:val="none" w:sz="0" w:space="0" w:color="auto"/>
                <w:left w:val="none" w:sz="0" w:space="0" w:color="auto"/>
                <w:bottom w:val="none" w:sz="0" w:space="0" w:color="auto"/>
                <w:right w:val="none" w:sz="0" w:space="0" w:color="auto"/>
              </w:divBdr>
            </w:div>
            <w:div w:id="1302148108">
              <w:marLeft w:val="0"/>
              <w:marRight w:val="0"/>
              <w:marTop w:val="0"/>
              <w:marBottom w:val="0"/>
              <w:divBdr>
                <w:top w:val="none" w:sz="0" w:space="0" w:color="auto"/>
                <w:left w:val="none" w:sz="0" w:space="0" w:color="auto"/>
                <w:bottom w:val="none" w:sz="0" w:space="0" w:color="auto"/>
                <w:right w:val="none" w:sz="0" w:space="0" w:color="auto"/>
              </w:divBdr>
            </w:div>
            <w:div w:id="1318724861">
              <w:marLeft w:val="0"/>
              <w:marRight w:val="0"/>
              <w:marTop w:val="0"/>
              <w:marBottom w:val="0"/>
              <w:divBdr>
                <w:top w:val="none" w:sz="0" w:space="0" w:color="auto"/>
                <w:left w:val="none" w:sz="0" w:space="0" w:color="auto"/>
                <w:bottom w:val="none" w:sz="0" w:space="0" w:color="auto"/>
                <w:right w:val="none" w:sz="0" w:space="0" w:color="auto"/>
              </w:divBdr>
            </w:div>
            <w:div w:id="1371686761">
              <w:marLeft w:val="0"/>
              <w:marRight w:val="0"/>
              <w:marTop w:val="0"/>
              <w:marBottom w:val="0"/>
              <w:divBdr>
                <w:top w:val="none" w:sz="0" w:space="0" w:color="auto"/>
                <w:left w:val="none" w:sz="0" w:space="0" w:color="auto"/>
                <w:bottom w:val="none" w:sz="0" w:space="0" w:color="auto"/>
                <w:right w:val="none" w:sz="0" w:space="0" w:color="auto"/>
              </w:divBdr>
            </w:div>
            <w:div w:id="1380010223">
              <w:marLeft w:val="0"/>
              <w:marRight w:val="0"/>
              <w:marTop w:val="0"/>
              <w:marBottom w:val="0"/>
              <w:divBdr>
                <w:top w:val="none" w:sz="0" w:space="0" w:color="auto"/>
                <w:left w:val="none" w:sz="0" w:space="0" w:color="auto"/>
                <w:bottom w:val="none" w:sz="0" w:space="0" w:color="auto"/>
                <w:right w:val="none" w:sz="0" w:space="0" w:color="auto"/>
              </w:divBdr>
            </w:div>
            <w:div w:id="1380132171">
              <w:marLeft w:val="0"/>
              <w:marRight w:val="0"/>
              <w:marTop w:val="0"/>
              <w:marBottom w:val="0"/>
              <w:divBdr>
                <w:top w:val="none" w:sz="0" w:space="0" w:color="auto"/>
                <w:left w:val="none" w:sz="0" w:space="0" w:color="auto"/>
                <w:bottom w:val="none" w:sz="0" w:space="0" w:color="auto"/>
                <w:right w:val="none" w:sz="0" w:space="0" w:color="auto"/>
              </w:divBdr>
            </w:div>
            <w:div w:id="1739666390">
              <w:marLeft w:val="0"/>
              <w:marRight w:val="0"/>
              <w:marTop w:val="0"/>
              <w:marBottom w:val="0"/>
              <w:divBdr>
                <w:top w:val="none" w:sz="0" w:space="0" w:color="auto"/>
                <w:left w:val="none" w:sz="0" w:space="0" w:color="auto"/>
                <w:bottom w:val="none" w:sz="0" w:space="0" w:color="auto"/>
                <w:right w:val="none" w:sz="0" w:space="0" w:color="auto"/>
              </w:divBdr>
            </w:div>
            <w:div w:id="1739816399">
              <w:marLeft w:val="0"/>
              <w:marRight w:val="0"/>
              <w:marTop w:val="0"/>
              <w:marBottom w:val="0"/>
              <w:divBdr>
                <w:top w:val="none" w:sz="0" w:space="0" w:color="auto"/>
                <w:left w:val="none" w:sz="0" w:space="0" w:color="auto"/>
                <w:bottom w:val="none" w:sz="0" w:space="0" w:color="auto"/>
                <w:right w:val="none" w:sz="0" w:space="0" w:color="auto"/>
              </w:divBdr>
            </w:div>
            <w:div w:id="1741248561">
              <w:marLeft w:val="0"/>
              <w:marRight w:val="0"/>
              <w:marTop w:val="0"/>
              <w:marBottom w:val="0"/>
              <w:divBdr>
                <w:top w:val="none" w:sz="0" w:space="0" w:color="auto"/>
                <w:left w:val="none" w:sz="0" w:space="0" w:color="auto"/>
                <w:bottom w:val="none" w:sz="0" w:space="0" w:color="auto"/>
                <w:right w:val="none" w:sz="0" w:space="0" w:color="auto"/>
              </w:divBdr>
            </w:div>
            <w:div w:id="1752585547">
              <w:marLeft w:val="0"/>
              <w:marRight w:val="0"/>
              <w:marTop w:val="0"/>
              <w:marBottom w:val="0"/>
              <w:divBdr>
                <w:top w:val="none" w:sz="0" w:space="0" w:color="auto"/>
                <w:left w:val="none" w:sz="0" w:space="0" w:color="auto"/>
                <w:bottom w:val="none" w:sz="0" w:space="0" w:color="auto"/>
                <w:right w:val="none" w:sz="0" w:space="0" w:color="auto"/>
              </w:divBdr>
            </w:div>
            <w:div w:id="1815678164">
              <w:marLeft w:val="0"/>
              <w:marRight w:val="0"/>
              <w:marTop w:val="0"/>
              <w:marBottom w:val="0"/>
              <w:divBdr>
                <w:top w:val="none" w:sz="0" w:space="0" w:color="auto"/>
                <w:left w:val="none" w:sz="0" w:space="0" w:color="auto"/>
                <w:bottom w:val="none" w:sz="0" w:space="0" w:color="auto"/>
                <w:right w:val="none" w:sz="0" w:space="0" w:color="auto"/>
              </w:divBdr>
            </w:div>
            <w:div w:id="213899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4289">
      <w:bodyDiv w:val="1"/>
      <w:marLeft w:val="0"/>
      <w:marRight w:val="0"/>
      <w:marTop w:val="0"/>
      <w:marBottom w:val="0"/>
      <w:divBdr>
        <w:top w:val="none" w:sz="0" w:space="0" w:color="auto"/>
        <w:left w:val="none" w:sz="0" w:space="0" w:color="auto"/>
        <w:bottom w:val="none" w:sz="0" w:space="0" w:color="auto"/>
        <w:right w:val="none" w:sz="0" w:space="0" w:color="auto"/>
      </w:divBdr>
      <w:divsChild>
        <w:div w:id="1428110823">
          <w:marLeft w:val="0"/>
          <w:marRight w:val="0"/>
          <w:marTop w:val="0"/>
          <w:marBottom w:val="0"/>
          <w:divBdr>
            <w:top w:val="none" w:sz="0" w:space="0" w:color="auto"/>
            <w:left w:val="none" w:sz="0" w:space="0" w:color="auto"/>
            <w:bottom w:val="none" w:sz="0" w:space="0" w:color="auto"/>
            <w:right w:val="none" w:sz="0" w:space="0" w:color="auto"/>
          </w:divBdr>
          <w:divsChild>
            <w:div w:id="224218683">
              <w:marLeft w:val="0"/>
              <w:marRight w:val="0"/>
              <w:marTop w:val="0"/>
              <w:marBottom w:val="0"/>
              <w:divBdr>
                <w:top w:val="none" w:sz="0" w:space="0" w:color="auto"/>
                <w:left w:val="none" w:sz="0" w:space="0" w:color="auto"/>
                <w:bottom w:val="none" w:sz="0" w:space="0" w:color="auto"/>
                <w:right w:val="none" w:sz="0" w:space="0" w:color="auto"/>
              </w:divBdr>
            </w:div>
            <w:div w:id="224881835">
              <w:marLeft w:val="0"/>
              <w:marRight w:val="0"/>
              <w:marTop w:val="0"/>
              <w:marBottom w:val="0"/>
              <w:divBdr>
                <w:top w:val="none" w:sz="0" w:space="0" w:color="auto"/>
                <w:left w:val="none" w:sz="0" w:space="0" w:color="auto"/>
                <w:bottom w:val="none" w:sz="0" w:space="0" w:color="auto"/>
                <w:right w:val="none" w:sz="0" w:space="0" w:color="auto"/>
              </w:divBdr>
            </w:div>
            <w:div w:id="254944960">
              <w:marLeft w:val="0"/>
              <w:marRight w:val="0"/>
              <w:marTop w:val="0"/>
              <w:marBottom w:val="0"/>
              <w:divBdr>
                <w:top w:val="none" w:sz="0" w:space="0" w:color="auto"/>
                <w:left w:val="none" w:sz="0" w:space="0" w:color="auto"/>
                <w:bottom w:val="none" w:sz="0" w:space="0" w:color="auto"/>
                <w:right w:val="none" w:sz="0" w:space="0" w:color="auto"/>
              </w:divBdr>
            </w:div>
            <w:div w:id="351566851">
              <w:marLeft w:val="0"/>
              <w:marRight w:val="0"/>
              <w:marTop w:val="0"/>
              <w:marBottom w:val="0"/>
              <w:divBdr>
                <w:top w:val="none" w:sz="0" w:space="0" w:color="auto"/>
                <w:left w:val="none" w:sz="0" w:space="0" w:color="auto"/>
                <w:bottom w:val="none" w:sz="0" w:space="0" w:color="auto"/>
                <w:right w:val="none" w:sz="0" w:space="0" w:color="auto"/>
              </w:divBdr>
            </w:div>
            <w:div w:id="397174243">
              <w:marLeft w:val="0"/>
              <w:marRight w:val="0"/>
              <w:marTop w:val="0"/>
              <w:marBottom w:val="0"/>
              <w:divBdr>
                <w:top w:val="none" w:sz="0" w:space="0" w:color="auto"/>
                <w:left w:val="none" w:sz="0" w:space="0" w:color="auto"/>
                <w:bottom w:val="none" w:sz="0" w:space="0" w:color="auto"/>
                <w:right w:val="none" w:sz="0" w:space="0" w:color="auto"/>
              </w:divBdr>
            </w:div>
            <w:div w:id="441001623">
              <w:marLeft w:val="0"/>
              <w:marRight w:val="0"/>
              <w:marTop w:val="0"/>
              <w:marBottom w:val="0"/>
              <w:divBdr>
                <w:top w:val="none" w:sz="0" w:space="0" w:color="auto"/>
                <w:left w:val="none" w:sz="0" w:space="0" w:color="auto"/>
                <w:bottom w:val="none" w:sz="0" w:space="0" w:color="auto"/>
                <w:right w:val="none" w:sz="0" w:space="0" w:color="auto"/>
              </w:divBdr>
            </w:div>
            <w:div w:id="533152106">
              <w:marLeft w:val="0"/>
              <w:marRight w:val="0"/>
              <w:marTop w:val="0"/>
              <w:marBottom w:val="0"/>
              <w:divBdr>
                <w:top w:val="none" w:sz="0" w:space="0" w:color="auto"/>
                <w:left w:val="none" w:sz="0" w:space="0" w:color="auto"/>
                <w:bottom w:val="none" w:sz="0" w:space="0" w:color="auto"/>
                <w:right w:val="none" w:sz="0" w:space="0" w:color="auto"/>
              </w:divBdr>
            </w:div>
            <w:div w:id="569316656">
              <w:marLeft w:val="0"/>
              <w:marRight w:val="0"/>
              <w:marTop w:val="0"/>
              <w:marBottom w:val="0"/>
              <w:divBdr>
                <w:top w:val="none" w:sz="0" w:space="0" w:color="auto"/>
                <w:left w:val="none" w:sz="0" w:space="0" w:color="auto"/>
                <w:bottom w:val="none" w:sz="0" w:space="0" w:color="auto"/>
                <w:right w:val="none" w:sz="0" w:space="0" w:color="auto"/>
              </w:divBdr>
            </w:div>
            <w:div w:id="596064170">
              <w:marLeft w:val="0"/>
              <w:marRight w:val="0"/>
              <w:marTop w:val="0"/>
              <w:marBottom w:val="0"/>
              <w:divBdr>
                <w:top w:val="none" w:sz="0" w:space="0" w:color="auto"/>
                <w:left w:val="none" w:sz="0" w:space="0" w:color="auto"/>
                <w:bottom w:val="none" w:sz="0" w:space="0" w:color="auto"/>
                <w:right w:val="none" w:sz="0" w:space="0" w:color="auto"/>
              </w:divBdr>
            </w:div>
            <w:div w:id="652879498">
              <w:marLeft w:val="0"/>
              <w:marRight w:val="0"/>
              <w:marTop w:val="0"/>
              <w:marBottom w:val="0"/>
              <w:divBdr>
                <w:top w:val="none" w:sz="0" w:space="0" w:color="auto"/>
                <w:left w:val="none" w:sz="0" w:space="0" w:color="auto"/>
                <w:bottom w:val="none" w:sz="0" w:space="0" w:color="auto"/>
                <w:right w:val="none" w:sz="0" w:space="0" w:color="auto"/>
              </w:divBdr>
            </w:div>
            <w:div w:id="897130401">
              <w:marLeft w:val="0"/>
              <w:marRight w:val="0"/>
              <w:marTop w:val="0"/>
              <w:marBottom w:val="0"/>
              <w:divBdr>
                <w:top w:val="none" w:sz="0" w:space="0" w:color="auto"/>
                <w:left w:val="none" w:sz="0" w:space="0" w:color="auto"/>
                <w:bottom w:val="none" w:sz="0" w:space="0" w:color="auto"/>
                <w:right w:val="none" w:sz="0" w:space="0" w:color="auto"/>
              </w:divBdr>
            </w:div>
            <w:div w:id="1207644658">
              <w:marLeft w:val="0"/>
              <w:marRight w:val="0"/>
              <w:marTop w:val="0"/>
              <w:marBottom w:val="0"/>
              <w:divBdr>
                <w:top w:val="none" w:sz="0" w:space="0" w:color="auto"/>
                <w:left w:val="none" w:sz="0" w:space="0" w:color="auto"/>
                <w:bottom w:val="none" w:sz="0" w:space="0" w:color="auto"/>
                <w:right w:val="none" w:sz="0" w:space="0" w:color="auto"/>
              </w:divBdr>
            </w:div>
            <w:div w:id="1413165644">
              <w:marLeft w:val="0"/>
              <w:marRight w:val="0"/>
              <w:marTop w:val="0"/>
              <w:marBottom w:val="0"/>
              <w:divBdr>
                <w:top w:val="none" w:sz="0" w:space="0" w:color="auto"/>
                <w:left w:val="none" w:sz="0" w:space="0" w:color="auto"/>
                <w:bottom w:val="none" w:sz="0" w:space="0" w:color="auto"/>
                <w:right w:val="none" w:sz="0" w:space="0" w:color="auto"/>
              </w:divBdr>
            </w:div>
            <w:div w:id="1501504494">
              <w:marLeft w:val="0"/>
              <w:marRight w:val="0"/>
              <w:marTop w:val="0"/>
              <w:marBottom w:val="0"/>
              <w:divBdr>
                <w:top w:val="none" w:sz="0" w:space="0" w:color="auto"/>
                <w:left w:val="none" w:sz="0" w:space="0" w:color="auto"/>
                <w:bottom w:val="none" w:sz="0" w:space="0" w:color="auto"/>
                <w:right w:val="none" w:sz="0" w:space="0" w:color="auto"/>
              </w:divBdr>
            </w:div>
            <w:div w:id="1568304236">
              <w:marLeft w:val="0"/>
              <w:marRight w:val="0"/>
              <w:marTop w:val="0"/>
              <w:marBottom w:val="0"/>
              <w:divBdr>
                <w:top w:val="none" w:sz="0" w:space="0" w:color="auto"/>
                <w:left w:val="none" w:sz="0" w:space="0" w:color="auto"/>
                <w:bottom w:val="none" w:sz="0" w:space="0" w:color="auto"/>
                <w:right w:val="none" w:sz="0" w:space="0" w:color="auto"/>
              </w:divBdr>
            </w:div>
            <w:div w:id="1827552399">
              <w:marLeft w:val="0"/>
              <w:marRight w:val="0"/>
              <w:marTop w:val="0"/>
              <w:marBottom w:val="0"/>
              <w:divBdr>
                <w:top w:val="none" w:sz="0" w:space="0" w:color="auto"/>
                <w:left w:val="none" w:sz="0" w:space="0" w:color="auto"/>
                <w:bottom w:val="none" w:sz="0" w:space="0" w:color="auto"/>
                <w:right w:val="none" w:sz="0" w:space="0" w:color="auto"/>
              </w:divBdr>
            </w:div>
            <w:div w:id="1865710312">
              <w:marLeft w:val="0"/>
              <w:marRight w:val="0"/>
              <w:marTop w:val="0"/>
              <w:marBottom w:val="0"/>
              <w:divBdr>
                <w:top w:val="none" w:sz="0" w:space="0" w:color="auto"/>
                <w:left w:val="none" w:sz="0" w:space="0" w:color="auto"/>
                <w:bottom w:val="none" w:sz="0" w:space="0" w:color="auto"/>
                <w:right w:val="none" w:sz="0" w:space="0" w:color="auto"/>
              </w:divBdr>
            </w:div>
            <w:div w:id="1866477786">
              <w:marLeft w:val="0"/>
              <w:marRight w:val="0"/>
              <w:marTop w:val="0"/>
              <w:marBottom w:val="0"/>
              <w:divBdr>
                <w:top w:val="none" w:sz="0" w:space="0" w:color="auto"/>
                <w:left w:val="none" w:sz="0" w:space="0" w:color="auto"/>
                <w:bottom w:val="none" w:sz="0" w:space="0" w:color="auto"/>
                <w:right w:val="none" w:sz="0" w:space="0" w:color="auto"/>
              </w:divBdr>
            </w:div>
            <w:div w:id="2104493645">
              <w:marLeft w:val="0"/>
              <w:marRight w:val="0"/>
              <w:marTop w:val="0"/>
              <w:marBottom w:val="0"/>
              <w:divBdr>
                <w:top w:val="none" w:sz="0" w:space="0" w:color="auto"/>
                <w:left w:val="none" w:sz="0" w:space="0" w:color="auto"/>
                <w:bottom w:val="none" w:sz="0" w:space="0" w:color="auto"/>
                <w:right w:val="none" w:sz="0" w:space="0" w:color="auto"/>
              </w:divBdr>
            </w:div>
            <w:div w:id="21069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191">
      <w:bodyDiv w:val="1"/>
      <w:marLeft w:val="0"/>
      <w:marRight w:val="0"/>
      <w:marTop w:val="0"/>
      <w:marBottom w:val="0"/>
      <w:divBdr>
        <w:top w:val="none" w:sz="0" w:space="0" w:color="auto"/>
        <w:left w:val="none" w:sz="0" w:space="0" w:color="auto"/>
        <w:bottom w:val="none" w:sz="0" w:space="0" w:color="auto"/>
        <w:right w:val="none" w:sz="0" w:space="0" w:color="auto"/>
      </w:divBdr>
    </w:div>
    <w:div w:id="2040928261">
      <w:bodyDiv w:val="1"/>
      <w:marLeft w:val="0"/>
      <w:marRight w:val="0"/>
      <w:marTop w:val="0"/>
      <w:marBottom w:val="0"/>
      <w:divBdr>
        <w:top w:val="none" w:sz="0" w:space="0" w:color="auto"/>
        <w:left w:val="none" w:sz="0" w:space="0" w:color="auto"/>
        <w:bottom w:val="none" w:sz="0" w:space="0" w:color="auto"/>
        <w:right w:val="none" w:sz="0" w:space="0" w:color="auto"/>
      </w:divBdr>
    </w:div>
    <w:div w:id="2068796156">
      <w:bodyDiv w:val="1"/>
      <w:marLeft w:val="0"/>
      <w:marRight w:val="0"/>
      <w:marTop w:val="0"/>
      <w:marBottom w:val="0"/>
      <w:divBdr>
        <w:top w:val="none" w:sz="0" w:space="0" w:color="auto"/>
        <w:left w:val="none" w:sz="0" w:space="0" w:color="auto"/>
        <w:bottom w:val="none" w:sz="0" w:space="0" w:color="auto"/>
        <w:right w:val="none" w:sz="0" w:space="0" w:color="auto"/>
      </w:divBdr>
    </w:div>
    <w:div w:id="209735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mitpress.mit.edu/9780262015356/introduction-to-autonomous-mobile-robots/" TargetMode="External"/><Relationship Id="rId39" Type="http://schemas.openxmlformats.org/officeDocument/2006/relationships/footer" Target="footer1.xml"/><Relationship Id="rId21" Type="http://schemas.openxmlformats.org/officeDocument/2006/relationships/hyperlink" Target="https://www.wiley.com/en-us/System+Dynamics%3A+Modeling%2C+Simulation%2C+and+Control+of+Mechatronic+Systems%2C+5th+Edition-p-9781118160077" TargetMode="External"/><Relationship Id="rId34" Type="http://schemas.openxmlformats.org/officeDocument/2006/relationships/image" Target="media/image18.jpeg"/><Relationship Id="rId42"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books.google.co.uk/books?hl=en&amp;lr=&amp;id=jF3IDwAAQBAJ&amp;oi=fnd&amp;pg=PR17&amp;dq=Bi,+Z.,+%26+Wang,+X.+(2020).+Computer+aided+design+and+manufacturing.+John+Wiley+%26+Sons.&amp;ots=przxwYjLEY&amp;sig=UbcnULnZzPraPJCvU16usOTpe1g"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semanticscholar.org/paper/Control-Strategies-for-Autonomous-Vehicles-Samak-Samak/40d6af9720b9e747daa6fa783c9295da97d41181" TargetMode="External"/><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osoyoo.com/2020/05/12/v2-1-robot-car-kit-for-arduino-tutorial-introduction/" TargetMode="External"/><Relationship Id="rId28" Type="http://schemas.openxmlformats.org/officeDocument/2006/relationships/hyperlink" Target="https://www.researchgate.net/publication/236212575_Tuning_of_Proportional_Retarded_Controllers_Theory_and_Experiments" TargetMode="External"/><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1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omega.co.uk/prodinfo/pid-controllers.html" TargetMode="External"/><Relationship Id="rId27" Type="http://schemas.openxmlformats.org/officeDocument/2006/relationships/hyperlink" Target="https://books.google.co.uk/books?hl=en&amp;lr=&amp;id=97nkBwAAQBAJ&amp;oi=fnd&amp;pg=PA1&amp;dq=Tan,+K.K.,+Wang,+Q.G.,+%26+Hang,+C.C.+(2012).+Advances+in+PID+control.+Springer+Science+%26+Business+Media.&amp;ots=NBRDePviaz&amp;sig=rVWGBwH0bRUyojVuK0dhyEnZEZc" TargetMode="External"/><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dmi.unict.it/santoro/teaching/sr/slides/PIDSaturation.pdf" TargetMode="External"/><Relationship Id="rId33" Type="http://schemas.openxmlformats.org/officeDocument/2006/relationships/image" Target="media/image17.jp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CECFC7-7AE8-4CF8-B285-863AD3C0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8396</Words>
  <Characters>47859</Characters>
  <Application>Microsoft Office Word</Application>
  <DocSecurity>4</DocSecurity>
  <Lines>398</Lines>
  <Paragraphs>112</Paragraphs>
  <ScaleCrop>false</ScaleCrop>
  <Company/>
  <LinksUpToDate>false</LinksUpToDate>
  <CharactersWithSpaces>56143</CharactersWithSpaces>
  <SharedDoc>false</SharedDoc>
  <HLinks>
    <vt:vector size="228" baseType="variant">
      <vt:variant>
        <vt:i4>1376277</vt:i4>
      </vt:variant>
      <vt:variant>
        <vt:i4>201</vt:i4>
      </vt:variant>
      <vt:variant>
        <vt:i4>0</vt:i4>
      </vt:variant>
      <vt:variant>
        <vt:i4>5</vt:i4>
      </vt:variant>
      <vt:variant>
        <vt:lpwstr>https://www.researchgate.net/publication/236212575_Tuning_of_Proportional_Retarded_Controllers_Theory_and_Experiments</vt:lpwstr>
      </vt:variant>
      <vt:variant>
        <vt:lpwstr/>
      </vt:variant>
      <vt:variant>
        <vt:i4>2490419</vt:i4>
      </vt:variant>
      <vt:variant>
        <vt:i4>198</vt:i4>
      </vt:variant>
      <vt:variant>
        <vt:i4>0</vt:i4>
      </vt:variant>
      <vt:variant>
        <vt:i4>5</vt:i4>
      </vt:variant>
      <vt:variant>
        <vt:lpwstr>https://books.google.co.uk/books?hl=en&amp;lr=&amp;id=97nkBwAAQBAJ&amp;oi=fnd&amp;pg=PA1&amp;dq=Tan,+K.K.,+Wang,+Q.G.,+%26+Hang,+C.C.+(2012).+Advances+in+PID+control.+Springer+Science+%26+Business+Media.&amp;ots=NBRDePviaz&amp;sig=rVWGBwH0bRUyojVuK0dhyEnZEZc</vt:lpwstr>
      </vt:variant>
      <vt:variant>
        <vt:lpwstr>v=onepage&amp;q=Tan%2C%20K.K.%2C%20Wang%2C%20Q.G.%2C%20%26%20Hang%2C%20C.C.%20(2012).%20Advances%20in%20PID%20control.%20Springer%20Science%20%26%20Business%20Media.&amp;f=false</vt:lpwstr>
      </vt:variant>
      <vt:variant>
        <vt:i4>1704005</vt:i4>
      </vt:variant>
      <vt:variant>
        <vt:i4>195</vt:i4>
      </vt:variant>
      <vt:variant>
        <vt:i4>0</vt:i4>
      </vt:variant>
      <vt:variant>
        <vt:i4>5</vt:i4>
      </vt:variant>
      <vt:variant>
        <vt:lpwstr>https://mitpress.mit.edu/9780262015356/introduction-to-autonomous-mobile-robots/</vt:lpwstr>
      </vt:variant>
      <vt:variant>
        <vt:lpwstr/>
      </vt:variant>
      <vt:variant>
        <vt:i4>1179666</vt:i4>
      </vt:variant>
      <vt:variant>
        <vt:i4>192</vt:i4>
      </vt:variant>
      <vt:variant>
        <vt:i4>0</vt:i4>
      </vt:variant>
      <vt:variant>
        <vt:i4>5</vt:i4>
      </vt:variant>
      <vt:variant>
        <vt:lpwstr>https://www.dmi.unict.it/santoro/teaching/sr/slides/PIDSaturation.pdf</vt:lpwstr>
      </vt:variant>
      <vt:variant>
        <vt:lpwstr/>
      </vt:variant>
      <vt:variant>
        <vt:i4>4849684</vt:i4>
      </vt:variant>
      <vt:variant>
        <vt:i4>189</vt:i4>
      </vt:variant>
      <vt:variant>
        <vt:i4>0</vt:i4>
      </vt:variant>
      <vt:variant>
        <vt:i4>5</vt:i4>
      </vt:variant>
      <vt:variant>
        <vt:lpwstr>https://www.semanticscholar.org/paper/Control-Strategies-for-Autonomous-Vehicles-Samak-Samak/40d6af9720b9e747daa6fa783c9295da97d41181</vt:lpwstr>
      </vt:variant>
      <vt:variant>
        <vt:lpwstr/>
      </vt:variant>
      <vt:variant>
        <vt:i4>2228282</vt:i4>
      </vt:variant>
      <vt:variant>
        <vt:i4>186</vt:i4>
      </vt:variant>
      <vt:variant>
        <vt:i4>0</vt:i4>
      </vt:variant>
      <vt:variant>
        <vt:i4>5</vt:i4>
      </vt:variant>
      <vt:variant>
        <vt:lpwstr>https://osoyoo.com/2020/05/12/v2-1-robot-car-kit-for-arduino-tutorial-introduction/</vt:lpwstr>
      </vt:variant>
      <vt:variant>
        <vt:lpwstr/>
      </vt:variant>
      <vt:variant>
        <vt:i4>5898310</vt:i4>
      </vt:variant>
      <vt:variant>
        <vt:i4>183</vt:i4>
      </vt:variant>
      <vt:variant>
        <vt:i4>0</vt:i4>
      </vt:variant>
      <vt:variant>
        <vt:i4>5</vt:i4>
      </vt:variant>
      <vt:variant>
        <vt:lpwstr>https://www.omega.co.uk/prodinfo/pid-controllers.html</vt:lpwstr>
      </vt:variant>
      <vt:variant>
        <vt:lpwstr/>
      </vt:variant>
      <vt:variant>
        <vt:i4>6488191</vt:i4>
      </vt:variant>
      <vt:variant>
        <vt:i4>180</vt:i4>
      </vt:variant>
      <vt:variant>
        <vt:i4>0</vt:i4>
      </vt:variant>
      <vt:variant>
        <vt:i4>5</vt:i4>
      </vt:variant>
      <vt:variant>
        <vt:lpwstr>https://www.wiley.com/en-us/System+Dynamics%3A+Modeling%2C+Simulation%2C+and+Control+of+Mechatronic+Systems%2C+5th+Edition-p-9781118160077</vt:lpwstr>
      </vt:variant>
      <vt:variant>
        <vt:lpwstr/>
      </vt:variant>
      <vt:variant>
        <vt:i4>6619192</vt:i4>
      </vt:variant>
      <vt:variant>
        <vt:i4>177</vt:i4>
      </vt:variant>
      <vt:variant>
        <vt:i4>0</vt:i4>
      </vt:variant>
      <vt:variant>
        <vt:i4>5</vt:i4>
      </vt:variant>
      <vt:variant>
        <vt:lpwstr>https://books.google.co.uk/books?hl=en&amp;lr=&amp;id=jF3IDwAAQBAJ&amp;oi=fnd&amp;pg=PR17&amp;dq=Bi,+Z.,+%26+Wang,+X.+(2020).+Computer+aided+design+and+manufacturing.+John+Wiley+%26+Sons.&amp;ots=przxwYjLEY&amp;sig=UbcnULnZzPraPJCvU16usOTpe1g</vt:lpwstr>
      </vt:variant>
      <vt:variant>
        <vt:lpwstr>v=onepage&amp;q=Bi%2C%20Z.%2C%20%26%20Wang%2C%20X.%20(2020).%20Computer%20aided%20design%20and%20manufacturing.%20John%20Wiley%20%26%20Sons.&amp;f=false</vt:lpwstr>
      </vt:variant>
      <vt:variant>
        <vt:i4>1441848</vt:i4>
      </vt:variant>
      <vt:variant>
        <vt:i4>170</vt:i4>
      </vt:variant>
      <vt:variant>
        <vt:i4>0</vt:i4>
      </vt:variant>
      <vt:variant>
        <vt:i4>5</vt:i4>
      </vt:variant>
      <vt:variant>
        <vt:lpwstr/>
      </vt:variant>
      <vt:variant>
        <vt:lpwstr>_Toc166766963</vt:lpwstr>
      </vt:variant>
      <vt:variant>
        <vt:i4>1441848</vt:i4>
      </vt:variant>
      <vt:variant>
        <vt:i4>164</vt:i4>
      </vt:variant>
      <vt:variant>
        <vt:i4>0</vt:i4>
      </vt:variant>
      <vt:variant>
        <vt:i4>5</vt:i4>
      </vt:variant>
      <vt:variant>
        <vt:lpwstr/>
      </vt:variant>
      <vt:variant>
        <vt:lpwstr>_Toc166766962</vt:lpwstr>
      </vt:variant>
      <vt:variant>
        <vt:i4>1441848</vt:i4>
      </vt:variant>
      <vt:variant>
        <vt:i4>158</vt:i4>
      </vt:variant>
      <vt:variant>
        <vt:i4>0</vt:i4>
      </vt:variant>
      <vt:variant>
        <vt:i4>5</vt:i4>
      </vt:variant>
      <vt:variant>
        <vt:lpwstr/>
      </vt:variant>
      <vt:variant>
        <vt:lpwstr>_Toc166766961</vt:lpwstr>
      </vt:variant>
      <vt:variant>
        <vt:i4>1441848</vt:i4>
      </vt:variant>
      <vt:variant>
        <vt:i4>152</vt:i4>
      </vt:variant>
      <vt:variant>
        <vt:i4>0</vt:i4>
      </vt:variant>
      <vt:variant>
        <vt:i4>5</vt:i4>
      </vt:variant>
      <vt:variant>
        <vt:lpwstr/>
      </vt:variant>
      <vt:variant>
        <vt:lpwstr>_Toc166766960</vt:lpwstr>
      </vt:variant>
      <vt:variant>
        <vt:i4>1376312</vt:i4>
      </vt:variant>
      <vt:variant>
        <vt:i4>146</vt:i4>
      </vt:variant>
      <vt:variant>
        <vt:i4>0</vt:i4>
      </vt:variant>
      <vt:variant>
        <vt:i4>5</vt:i4>
      </vt:variant>
      <vt:variant>
        <vt:lpwstr/>
      </vt:variant>
      <vt:variant>
        <vt:lpwstr>_Toc166766959</vt:lpwstr>
      </vt:variant>
      <vt:variant>
        <vt:i4>1376312</vt:i4>
      </vt:variant>
      <vt:variant>
        <vt:i4>140</vt:i4>
      </vt:variant>
      <vt:variant>
        <vt:i4>0</vt:i4>
      </vt:variant>
      <vt:variant>
        <vt:i4>5</vt:i4>
      </vt:variant>
      <vt:variant>
        <vt:lpwstr/>
      </vt:variant>
      <vt:variant>
        <vt:lpwstr>_Toc166766958</vt:lpwstr>
      </vt:variant>
      <vt:variant>
        <vt:i4>1376312</vt:i4>
      </vt:variant>
      <vt:variant>
        <vt:i4>134</vt:i4>
      </vt:variant>
      <vt:variant>
        <vt:i4>0</vt:i4>
      </vt:variant>
      <vt:variant>
        <vt:i4>5</vt:i4>
      </vt:variant>
      <vt:variant>
        <vt:lpwstr/>
      </vt:variant>
      <vt:variant>
        <vt:lpwstr>_Toc166766957</vt:lpwstr>
      </vt:variant>
      <vt:variant>
        <vt:i4>1376312</vt:i4>
      </vt:variant>
      <vt:variant>
        <vt:i4>128</vt:i4>
      </vt:variant>
      <vt:variant>
        <vt:i4>0</vt:i4>
      </vt:variant>
      <vt:variant>
        <vt:i4>5</vt:i4>
      </vt:variant>
      <vt:variant>
        <vt:lpwstr/>
      </vt:variant>
      <vt:variant>
        <vt:lpwstr>_Toc166766956</vt:lpwstr>
      </vt:variant>
      <vt:variant>
        <vt:i4>1376312</vt:i4>
      </vt:variant>
      <vt:variant>
        <vt:i4>122</vt:i4>
      </vt:variant>
      <vt:variant>
        <vt:i4>0</vt:i4>
      </vt:variant>
      <vt:variant>
        <vt:i4>5</vt:i4>
      </vt:variant>
      <vt:variant>
        <vt:lpwstr/>
      </vt:variant>
      <vt:variant>
        <vt:lpwstr>_Toc166766955</vt:lpwstr>
      </vt:variant>
      <vt:variant>
        <vt:i4>1376312</vt:i4>
      </vt:variant>
      <vt:variant>
        <vt:i4>116</vt:i4>
      </vt:variant>
      <vt:variant>
        <vt:i4>0</vt:i4>
      </vt:variant>
      <vt:variant>
        <vt:i4>5</vt:i4>
      </vt:variant>
      <vt:variant>
        <vt:lpwstr/>
      </vt:variant>
      <vt:variant>
        <vt:lpwstr>_Toc166766954</vt:lpwstr>
      </vt:variant>
      <vt:variant>
        <vt:i4>1376312</vt:i4>
      </vt:variant>
      <vt:variant>
        <vt:i4>110</vt:i4>
      </vt:variant>
      <vt:variant>
        <vt:i4>0</vt:i4>
      </vt:variant>
      <vt:variant>
        <vt:i4>5</vt:i4>
      </vt:variant>
      <vt:variant>
        <vt:lpwstr/>
      </vt:variant>
      <vt:variant>
        <vt:lpwstr>_Toc166766953</vt:lpwstr>
      </vt:variant>
      <vt:variant>
        <vt:i4>1376312</vt:i4>
      </vt:variant>
      <vt:variant>
        <vt:i4>104</vt:i4>
      </vt:variant>
      <vt:variant>
        <vt:i4>0</vt:i4>
      </vt:variant>
      <vt:variant>
        <vt:i4>5</vt:i4>
      </vt:variant>
      <vt:variant>
        <vt:lpwstr/>
      </vt:variant>
      <vt:variant>
        <vt:lpwstr>_Toc166766952</vt:lpwstr>
      </vt:variant>
      <vt:variant>
        <vt:i4>1376312</vt:i4>
      </vt:variant>
      <vt:variant>
        <vt:i4>98</vt:i4>
      </vt:variant>
      <vt:variant>
        <vt:i4>0</vt:i4>
      </vt:variant>
      <vt:variant>
        <vt:i4>5</vt:i4>
      </vt:variant>
      <vt:variant>
        <vt:lpwstr/>
      </vt:variant>
      <vt:variant>
        <vt:lpwstr>_Toc166766951</vt:lpwstr>
      </vt:variant>
      <vt:variant>
        <vt:i4>1376312</vt:i4>
      </vt:variant>
      <vt:variant>
        <vt:i4>92</vt:i4>
      </vt:variant>
      <vt:variant>
        <vt:i4>0</vt:i4>
      </vt:variant>
      <vt:variant>
        <vt:i4>5</vt:i4>
      </vt:variant>
      <vt:variant>
        <vt:lpwstr/>
      </vt:variant>
      <vt:variant>
        <vt:lpwstr>_Toc166766950</vt:lpwstr>
      </vt:variant>
      <vt:variant>
        <vt:i4>1310776</vt:i4>
      </vt:variant>
      <vt:variant>
        <vt:i4>86</vt:i4>
      </vt:variant>
      <vt:variant>
        <vt:i4>0</vt:i4>
      </vt:variant>
      <vt:variant>
        <vt:i4>5</vt:i4>
      </vt:variant>
      <vt:variant>
        <vt:lpwstr/>
      </vt:variant>
      <vt:variant>
        <vt:lpwstr>_Toc166766949</vt:lpwstr>
      </vt:variant>
      <vt:variant>
        <vt:i4>1310776</vt:i4>
      </vt:variant>
      <vt:variant>
        <vt:i4>80</vt:i4>
      </vt:variant>
      <vt:variant>
        <vt:i4>0</vt:i4>
      </vt:variant>
      <vt:variant>
        <vt:i4>5</vt:i4>
      </vt:variant>
      <vt:variant>
        <vt:lpwstr/>
      </vt:variant>
      <vt:variant>
        <vt:lpwstr>_Toc166766948</vt:lpwstr>
      </vt:variant>
      <vt:variant>
        <vt:i4>1310776</vt:i4>
      </vt:variant>
      <vt:variant>
        <vt:i4>74</vt:i4>
      </vt:variant>
      <vt:variant>
        <vt:i4>0</vt:i4>
      </vt:variant>
      <vt:variant>
        <vt:i4>5</vt:i4>
      </vt:variant>
      <vt:variant>
        <vt:lpwstr/>
      </vt:variant>
      <vt:variant>
        <vt:lpwstr>_Toc166766947</vt:lpwstr>
      </vt:variant>
      <vt:variant>
        <vt:i4>1310776</vt:i4>
      </vt:variant>
      <vt:variant>
        <vt:i4>68</vt:i4>
      </vt:variant>
      <vt:variant>
        <vt:i4>0</vt:i4>
      </vt:variant>
      <vt:variant>
        <vt:i4>5</vt:i4>
      </vt:variant>
      <vt:variant>
        <vt:lpwstr/>
      </vt:variant>
      <vt:variant>
        <vt:lpwstr>_Toc166766946</vt:lpwstr>
      </vt:variant>
      <vt:variant>
        <vt:i4>1310776</vt:i4>
      </vt:variant>
      <vt:variant>
        <vt:i4>62</vt:i4>
      </vt:variant>
      <vt:variant>
        <vt:i4>0</vt:i4>
      </vt:variant>
      <vt:variant>
        <vt:i4>5</vt:i4>
      </vt:variant>
      <vt:variant>
        <vt:lpwstr/>
      </vt:variant>
      <vt:variant>
        <vt:lpwstr>_Toc166766945</vt:lpwstr>
      </vt:variant>
      <vt:variant>
        <vt:i4>1310776</vt:i4>
      </vt:variant>
      <vt:variant>
        <vt:i4>56</vt:i4>
      </vt:variant>
      <vt:variant>
        <vt:i4>0</vt:i4>
      </vt:variant>
      <vt:variant>
        <vt:i4>5</vt:i4>
      </vt:variant>
      <vt:variant>
        <vt:lpwstr/>
      </vt:variant>
      <vt:variant>
        <vt:lpwstr>_Toc166766944</vt:lpwstr>
      </vt:variant>
      <vt:variant>
        <vt:i4>1310776</vt:i4>
      </vt:variant>
      <vt:variant>
        <vt:i4>50</vt:i4>
      </vt:variant>
      <vt:variant>
        <vt:i4>0</vt:i4>
      </vt:variant>
      <vt:variant>
        <vt:i4>5</vt:i4>
      </vt:variant>
      <vt:variant>
        <vt:lpwstr/>
      </vt:variant>
      <vt:variant>
        <vt:lpwstr>_Toc166766943</vt:lpwstr>
      </vt:variant>
      <vt:variant>
        <vt:i4>1310776</vt:i4>
      </vt:variant>
      <vt:variant>
        <vt:i4>44</vt:i4>
      </vt:variant>
      <vt:variant>
        <vt:i4>0</vt:i4>
      </vt:variant>
      <vt:variant>
        <vt:i4>5</vt:i4>
      </vt:variant>
      <vt:variant>
        <vt:lpwstr/>
      </vt:variant>
      <vt:variant>
        <vt:lpwstr>_Toc166766942</vt:lpwstr>
      </vt:variant>
      <vt:variant>
        <vt:i4>1310776</vt:i4>
      </vt:variant>
      <vt:variant>
        <vt:i4>38</vt:i4>
      </vt:variant>
      <vt:variant>
        <vt:i4>0</vt:i4>
      </vt:variant>
      <vt:variant>
        <vt:i4>5</vt:i4>
      </vt:variant>
      <vt:variant>
        <vt:lpwstr/>
      </vt:variant>
      <vt:variant>
        <vt:lpwstr>_Toc166766941</vt:lpwstr>
      </vt:variant>
      <vt:variant>
        <vt:i4>1310776</vt:i4>
      </vt:variant>
      <vt:variant>
        <vt:i4>32</vt:i4>
      </vt:variant>
      <vt:variant>
        <vt:i4>0</vt:i4>
      </vt:variant>
      <vt:variant>
        <vt:i4>5</vt:i4>
      </vt:variant>
      <vt:variant>
        <vt:lpwstr/>
      </vt:variant>
      <vt:variant>
        <vt:lpwstr>_Toc166766940</vt:lpwstr>
      </vt:variant>
      <vt:variant>
        <vt:i4>1245240</vt:i4>
      </vt:variant>
      <vt:variant>
        <vt:i4>26</vt:i4>
      </vt:variant>
      <vt:variant>
        <vt:i4>0</vt:i4>
      </vt:variant>
      <vt:variant>
        <vt:i4>5</vt:i4>
      </vt:variant>
      <vt:variant>
        <vt:lpwstr/>
      </vt:variant>
      <vt:variant>
        <vt:lpwstr>_Toc166766939</vt:lpwstr>
      </vt:variant>
      <vt:variant>
        <vt:i4>1245240</vt:i4>
      </vt:variant>
      <vt:variant>
        <vt:i4>20</vt:i4>
      </vt:variant>
      <vt:variant>
        <vt:i4>0</vt:i4>
      </vt:variant>
      <vt:variant>
        <vt:i4>5</vt:i4>
      </vt:variant>
      <vt:variant>
        <vt:lpwstr/>
      </vt:variant>
      <vt:variant>
        <vt:lpwstr>_Toc166766938</vt:lpwstr>
      </vt:variant>
      <vt:variant>
        <vt:i4>1245240</vt:i4>
      </vt:variant>
      <vt:variant>
        <vt:i4>14</vt:i4>
      </vt:variant>
      <vt:variant>
        <vt:i4>0</vt:i4>
      </vt:variant>
      <vt:variant>
        <vt:i4>5</vt:i4>
      </vt:variant>
      <vt:variant>
        <vt:lpwstr/>
      </vt:variant>
      <vt:variant>
        <vt:lpwstr>_Toc166766937</vt:lpwstr>
      </vt:variant>
      <vt:variant>
        <vt:i4>1245240</vt:i4>
      </vt:variant>
      <vt:variant>
        <vt:i4>8</vt:i4>
      </vt:variant>
      <vt:variant>
        <vt:i4>0</vt:i4>
      </vt:variant>
      <vt:variant>
        <vt:i4>5</vt:i4>
      </vt:variant>
      <vt:variant>
        <vt:lpwstr/>
      </vt:variant>
      <vt:variant>
        <vt:lpwstr>_Toc166766936</vt:lpwstr>
      </vt:variant>
      <vt:variant>
        <vt:i4>1245240</vt:i4>
      </vt:variant>
      <vt:variant>
        <vt:i4>2</vt:i4>
      </vt:variant>
      <vt:variant>
        <vt:i4>0</vt:i4>
      </vt:variant>
      <vt:variant>
        <vt:i4>5</vt:i4>
      </vt:variant>
      <vt:variant>
        <vt:lpwstr/>
      </vt:variant>
      <vt:variant>
        <vt:lpwstr>_Toc166766935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Dinesh KESWANI</dc:creator>
  <cp:keywords/>
  <dc:description/>
  <cp:lastModifiedBy>Harjot singh</cp:lastModifiedBy>
  <cp:revision>2</cp:revision>
  <cp:lastPrinted>2024-05-16T22:50:00Z</cp:lastPrinted>
  <dcterms:created xsi:type="dcterms:W3CDTF">2024-11-19T13:44:00Z</dcterms:created>
  <dcterms:modified xsi:type="dcterms:W3CDTF">2024-11-19T13:44:00Z</dcterms:modified>
</cp:coreProperties>
</file>